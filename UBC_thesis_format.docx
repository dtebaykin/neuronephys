
<file path=[Content_Types].xml><?xml version="1.0" encoding="utf-8"?>
<Types xmlns="http://schemas.openxmlformats.org/package/2006/content-types">
  <Default Extension="xml" ContentType="application/xml"/>
  <Default Extension="jpeg" ContentType="image/jpeg"/>
  <Default Extension="tif" ContentType="image/tiff"/>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0F09D6" w14:textId="0C6FEDE8" w:rsidR="00FE74FF" w:rsidRPr="00C20557" w:rsidRDefault="00FE74FF" w:rsidP="00C20557">
      <w:pPr>
        <w:jc w:val="center"/>
        <w:rPr>
          <w:b/>
          <w:sz w:val="28"/>
          <w:szCs w:val="28"/>
          <w:lang w:val="en-CA"/>
        </w:rPr>
      </w:pPr>
      <w:r w:rsidRPr="00C20557">
        <w:rPr>
          <w:b/>
          <w:sz w:val="28"/>
          <w:szCs w:val="28"/>
          <w:lang w:val="en-CA"/>
        </w:rPr>
        <w:t>EXPLORING SOURCES OF VARIABILITY IN ELECTROPHYSIOLOGY DATA OF MAMMALIAN NEURONS</w:t>
      </w:r>
    </w:p>
    <w:p w14:paraId="26E4E033" w14:textId="77777777" w:rsidR="00C20557" w:rsidRDefault="00C20557" w:rsidP="00C20557">
      <w:pPr>
        <w:jc w:val="center"/>
      </w:pPr>
    </w:p>
    <w:p w14:paraId="684CD181" w14:textId="3D069AF3" w:rsidR="00F572C2" w:rsidRPr="00E94CAE" w:rsidRDefault="00E9753B" w:rsidP="00C20557">
      <w:pPr>
        <w:jc w:val="center"/>
      </w:pPr>
      <w:r w:rsidRPr="00E94CAE">
        <w:t>by</w:t>
      </w:r>
    </w:p>
    <w:p w14:paraId="660E364D" w14:textId="77528A9B" w:rsidR="00E9753B" w:rsidRPr="00E94CAE" w:rsidRDefault="00FE74FF" w:rsidP="005425D2">
      <w:pPr>
        <w:jc w:val="center"/>
      </w:pPr>
      <w:r>
        <w:t>Dmitry Tebaykin</w:t>
      </w:r>
    </w:p>
    <w:p w14:paraId="4A460C27" w14:textId="77777777" w:rsidR="00E9753B" w:rsidRPr="00E94CAE" w:rsidRDefault="00E9753B" w:rsidP="005425D2">
      <w:pPr>
        <w:jc w:val="center"/>
      </w:pPr>
    </w:p>
    <w:p w14:paraId="7C4D0862" w14:textId="18BB0229" w:rsidR="00E9753B" w:rsidRPr="00E94CAE" w:rsidRDefault="00555AAF" w:rsidP="005425D2">
      <w:pPr>
        <w:jc w:val="center"/>
      </w:pPr>
      <w:r>
        <w:t>B</w:t>
      </w:r>
      <w:r w:rsidR="00FE74FF">
        <w:t>.Sc</w:t>
      </w:r>
      <w:r w:rsidR="00E9753B" w:rsidRPr="00E94CAE">
        <w:t>., The University of British Columbia, 20</w:t>
      </w:r>
      <w:r w:rsidR="00BA5D6D">
        <w:t>13</w:t>
      </w:r>
    </w:p>
    <w:p w14:paraId="32479E19" w14:textId="77777777" w:rsidR="00E9753B" w:rsidRPr="00E94CAE" w:rsidRDefault="00E9753B" w:rsidP="005425D2">
      <w:pPr>
        <w:jc w:val="center"/>
      </w:pPr>
    </w:p>
    <w:p w14:paraId="008900B9" w14:textId="77777777" w:rsidR="00E9753B" w:rsidRPr="00C20557" w:rsidRDefault="00E9753B" w:rsidP="005425D2">
      <w:pPr>
        <w:jc w:val="center"/>
        <w:rPr>
          <w:sz w:val="28"/>
          <w:szCs w:val="28"/>
        </w:rPr>
      </w:pPr>
      <w:r w:rsidRPr="00C20557">
        <w:rPr>
          <w:sz w:val="28"/>
          <w:szCs w:val="28"/>
        </w:rPr>
        <w:t>A THESIS SUBMITTED IN PARTIAL FULFILLMENT OF</w:t>
      </w:r>
    </w:p>
    <w:p w14:paraId="0A46DD8D" w14:textId="68E0D40E" w:rsidR="00E9753B" w:rsidRPr="00C20557" w:rsidRDefault="00E9753B" w:rsidP="00C20557">
      <w:pPr>
        <w:jc w:val="center"/>
        <w:rPr>
          <w:sz w:val="28"/>
          <w:szCs w:val="28"/>
        </w:rPr>
      </w:pPr>
      <w:r w:rsidRPr="00C20557">
        <w:rPr>
          <w:sz w:val="28"/>
          <w:szCs w:val="28"/>
        </w:rPr>
        <w:t>THE REQUIREMENTS FOR THE DEGREE OF</w:t>
      </w:r>
    </w:p>
    <w:p w14:paraId="5BAE2693" w14:textId="1C1B92F0" w:rsidR="00E9753B" w:rsidRDefault="00E9753B" w:rsidP="005425D2">
      <w:pPr>
        <w:jc w:val="center"/>
        <w:rPr>
          <w:b/>
        </w:rPr>
      </w:pPr>
      <w:r w:rsidRPr="00C20557">
        <w:rPr>
          <w:b/>
        </w:rPr>
        <w:t xml:space="preserve">MASTER OF </w:t>
      </w:r>
      <w:r w:rsidR="00C20557" w:rsidRPr="00C20557">
        <w:rPr>
          <w:b/>
        </w:rPr>
        <w:t>SCIENCE</w:t>
      </w:r>
    </w:p>
    <w:p w14:paraId="6A02E18C" w14:textId="77777777" w:rsidR="00562EBC" w:rsidRPr="00C20557" w:rsidRDefault="00562EBC" w:rsidP="005425D2">
      <w:pPr>
        <w:jc w:val="center"/>
        <w:rPr>
          <w:b/>
        </w:rPr>
      </w:pPr>
    </w:p>
    <w:p w14:paraId="430ACE60" w14:textId="77777777" w:rsidR="00E9753B" w:rsidRPr="00E94CAE" w:rsidRDefault="00E9753B" w:rsidP="005425D2">
      <w:pPr>
        <w:jc w:val="center"/>
      </w:pPr>
      <w:r w:rsidRPr="00E94CAE">
        <w:t>in</w:t>
      </w:r>
    </w:p>
    <w:p w14:paraId="109C0980" w14:textId="77777777" w:rsidR="00E9753B" w:rsidRPr="00E94CAE" w:rsidRDefault="00E9753B" w:rsidP="005425D2">
      <w:pPr>
        <w:jc w:val="center"/>
      </w:pPr>
      <w:r w:rsidRPr="00E94CAE">
        <w:t>THE FACULTY OF GRADUATE</w:t>
      </w:r>
      <w:r w:rsidR="007F2684">
        <w:t xml:space="preserve"> AND POSTDOCTORAL</w:t>
      </w:r>
      <w:r w:rsidRPr="00E94CAE">
        <w:t xml:space="preserve"> STUDIES</w:t>
      </w:r>
    </w:p>
    <w:p w14:paraId="4D25380F" w14:textId="3D72BBDF" w:rsidR="00E9753B" w:rsidRPr="00E94CAE" w:rsidRDefault="00E9753B" w:rsidP="005425D2">
      <w:pPr>
        <w:jc w:val="center"/>
      </w:pPr>
      <w:r w:rsidRPr="00E94CAE">
        <w:t>(</w:t>
      </w:r>
      <w:r w:rsidR="00D134C2">
        <w:t>Bioinformatics</w:t>
      </w:r>
      <w:r w:rsidRPr="00E94CAE">
        <w:t>)</w:t>
      </w:r>
    </w:p>
    <w:p w14:paraId="27E47902" w14:textId="77777777" w:rsidR="00E9753B" w:rsidRPr="00E94CAE" w:rsidRDefault="00E9753B" w:rsidP="005425D2">
      <w:pPr>
        <w:jc w:val="center"/>
      </w:pPr>
    </w:p>
    <w:p w14:paraId="0303083D" w14:textId="77777777" w:rsidR="00E9753B" w:rsidRPr="00E94CAE" w:rsidRDefault="00E9753B" w:rsidP="005425D2">
      <w:pPr>
        <w:jc w:val="center"/>
      </w:pPr>
      <w:r w:rsidRPr="00E94CAE">
        <w:t>THE UNIVERSITY OF BRITISH COLUMBIA</w:t>
      </w:r>
    </w:p>
    <w:p w14:paraId="265FBCB7" w14:textId="75DAE7FE" w:rsidR="00E9753B" w:rsidRPr="00E94CAE" w:rsidRDefault="00562EBC" w:rsidP="005425D2">
      <w:pPr>
        <w:jc w:val="center"/>
      </w:pPr>
      <w:r>
        <w:t>(Vancouver)</w:t>
      </w:r>
    </w:p>
    <w:p w14:paraId="41D786EF" w14:textId="77777777" w:rsidR="00E9753B" w:rsidRPr="00E94CAE" w:rsidRDefault="00E9753B" w:rsidP="005425D2">
      <w:pPr>
        <w:jc w:val="center"/>
      </w:pPr>
    </w:p>
    <w:p w14:paraId="04605020" w14:textId="23137E0E" w:rsidR="00E9753B" w:rsidRPr="00E94CAE" w:rsidRDefault="00B07CE3" w:rsidP="005425D2">
      <w:pPr>
        <w:jc w:val="center"/>
      </w:pPr>
      <w:r>
        <w:t>December 2016</w:t>
      </w:r>
    </w:p>
    <w:p w14:paraId="7DEE922B" w14:textId="77777777" w:rsidR="00E9753B" w:rsidRPr="00E94CAE" w:rsidRDefault="00E9753B" w:rsidP="005425D2">
      <w:pPr>
        <w:jc w:val="center"/>
      </w:pPr>
    </w:p>
    <w:p w14:paraId="446A84D1" w14:textId="49BB5DB0" w:rsidR="00E9753B" w:rsidRPr="00E94CAE" w:rsidRDefault="00E9753B" w:rsidP="005425D2">
      <w:pPr>
        <w:jc w:val="center"/>
      </w:pPr>
      <w:r w:rsidRPr="00E94CAE">
        <w:t xml:space="preserve">© </w:t>
      </w:r>
      <w:r w:rsidR="00B667AB">
        <w:t>Dmitry Tebaykin</w:t>
      </w:r>
      <w:r w:rsidRPr="00E94CAE">
        <w:t>, 2</w:t>
      </w:r>
      <w:r w:rsidR="00B667AB">
        <w:t>016</w:t>
      </w:r>
    </w:p>
    <w:p w14:paraId="45760FE1" w14:textId="77777777" w:rsidR="00E9753B" w:rsidRPr="00E94CAE" w:rsidRDefault="00E9753B" w:rsidP="00AF5C72">
      <w:pPr>
        <w:pStyle w:val="Heading8"/>
      </w:pPr>
      <w:bookmarkStart w:id="0" w:name="_Toc153357226"/>
      <w:bookmarkStart w:id="1" w:name="_Toc157169034"/>
      <w:bookmarkStart w:id="2" w:name="_Toc468464381"/>
      <w:r w:rsidRPr="00E94CAE">
        <w:lastRenderedPageBreak/>
        <w:t>Abstract</w:t>
      </w:r>
      <w:bookmarkEnd w:id="0"/>
      <w:bookmarkEnd w:id="1"/>
      <w:bookmarkEnd w:id="2"/>
    </w:p>
    <w:p w14:paraId="5D4C0F4A" w14:textId="77777777" w:rsidR="00E9753B" w:rsidRPr="00E94CAE" w:rsidRDefault="00E9753B" w:rsidP="00014D18"/>
    <w:p w14:paraId="34C1A8C9" w14:textId="03C3EF93" w:rsidR="00937469" w:rsidRDefault="00F040DD" w:rsidP="00953C76">
      <w:pPr>
        <w:spacing w:line="360" w:lineRule="auto"/>
        <w:jc w:val="both"/>
        <w:rPr>
          <w:lang w:val="en-CA"/>
        </w:rPr>
      </w:pPr>
      <w:r>
        <w:rPr>
          <w:lang w:val="en-CA"/>
        </w:rPr>
        <w:t xml:space="preserve">Recently, there has been a major effort by neuroscientists to systematically organize and integrate vast quantities of brain data. </w:t>
      </w:r>
      <w:r w:rsidR="00235E84">
        <w:rPr>
          <w:lang w:val="en-CA"/>
        </w:rPr>
        <w:t>However, electrophysiological properties have been shown to be sensitive to experimental conditions</w:t>
      </w:r>
      <w:r w:rsidR="002C2A17">
        <w:rPr>
          <w:lang w:val="en-CA"/>
        </w:rPr>
        <w:t xml:space="preserve">, thus directly comparing them between experiments could lead to inconsistent results. </w:t>
      </w:r>
      <w:r w:rsidR="008964E9">
        <w:rPr>
          <w:lang w:val="en-CA"/>
        </w:rPr>
        <w:t>Here, I characterize t</w:t>
      </w:r>
      <w:r w:rsidR="00C51F82">
        <w:rPr>
          <w:lang w:val="en-CA"/>
        </w:rPr>
        <w:t>he general effects of experimental solution composition</w:t>
      </w:r>
      <w:r w:rsidR="008964E9">
        <w:rPr>
          <w:lang w:val="en-CA"/>
        </w:rPr>
        <w:t xml:space="preserve"> </w:t>
      </w:r>
      <w:r w:rsidR="00C51F82">
        <w:rPr>
          <w:lang w:val="en-CA"/>
        </w:rPr>
        <w:t xml:space="preserve">differences </w:t>
      </w:r>
      <w:r w:rsidR="008964E9">
        <w:rPr>
          <w:lang w:val="en-CA"/>
        </w:rPr>
        <w:t xml:space="preserve">on </w:t>
      </w:r>
      <w:r w:rsidR="00575BFD">
        <w:rPr>
          <w:lang w:val="en-CA"/>
        </w:rPr>
        <w:t>the reported ephys measurements.</w:t>
      </w:r>
      <w:r w:rsidR="00CD4A0A">
        <w:rPr>
          <w:lang w:val="en-CA"/>
        </w:rPr>
        <w:t xml:space="preserve"> </w:t>
      </w:r>
      <w:r w:rsidR="00485ED1">
        <w:rPr>
          <w:lang w:val="en-CA"/>
        </w:rPr>
        <w:t xml:space="preserve">For that purpose, </w:t>
      </w:r>
      <w:r w:rsidR="00DC4E27">
        <w:rPr>
          <w:lang w:val="en-CA"/>
        </w:rPr>
        <w:t>I employ text-mining, supplemented with</w:t>
      </w:r>
      <w:r w:rsidR="00E30E27">
        <w:rPr>
          <w:lang w:val="en-CA"/>
        </w:rPr>
        <w:t xml:space="preserve"> manual curation to gather experimental solution </w:t>
      </w:r>
      <w:r w:rsidR="00811F7A">
        <w:rPr>
          <w:lang w:val="en-CA"/>
        </w:rPr>
        <w:t>information from published neurophysiological articles</w:t>
      </w:r>
      <w:r w:rsidR="00953750">
        <w:rPr>
          <w:lang w:val="en-CA"/>
        </w:rPr>
        <w:t xml:space="preserve">. I integrate the extracted information into the existing NeuroElectro </w:t>
      </w:r>
      <w:r w:rsidR="007C5CB0">
        <w:rPr>
          <w:lang w:val="en-CA"/>
        </w:rPr>
        <w:t>database</w:t>
      </w:r>
      <w:r w:rsidR="00053711">
        <w:rPr>
          <w:lang w:val="en-CA"/>
        </w:rPr>
        <w:t xml:space="preserve">, which contains the electrophysiology, neuron type and experimental conditions information (temperature, electrode type, animal age, etc.) from </w:t>
      </w:r>
      <w:r w:rsidR="0024358C">
        <w:rPr>
          <w:lang w:val="en-CA"/>
        </w:rPr>
        <w:t xml:space="preserve">the above </w:t>
      </w:r>
      <w:r w:rsidR="00884A17">
        <w:rPr>
          <w:lang w:val="en-CA"/>
        </w:rPr>
        <w:t>neuroscientific literature</w:t>
      </w:r>
      <w:r w:rsidR="0024358C">
        <w:rPr>
          <w:lang w:val="en-CA"/>
        </w:rPr>
        <w:t>.</w:t>
      </w:r>
      <w:r w:rsidR="007A5BB8">
        <w:rPr>
          <w:lang w:val="en-CA"/>
        </w:rPr>
        <w:t xml:space="preserve"> </w:t>
      </w:r>
      <w:r w:rsidR="00584656">
        <w:rPr>
          <w:lang w:val="en-CA"/>
        </w:rPr>
        <w:t>Exploring commonly used experimental solution recipes</w:t>
      </w:r>
      <w:r w:rsidR="007A5BB8">
        <w:rPr>
          <w:lang w:val="en-CA"/>
        </w:rPr>
        <w:t xml:space="preserve">, </w:t>
      </w:r>
      <w:r w:rsidR="00937469">
        <w:rPr>
          <w:lang w:val="en-CA"/>
        </w:rPr>
        <w:t xml:space="preserve">I found the effect of solution compositions </w:t>
      </w:r>
      <w:r w:rsidR="00C11AD7">
        <w:rPr>
          <w:lang w:val="en-CA"/>
        </w:rPr>
        <w:t>of</w:t>
      </w:r>
      <w:r w:rsidR="00285835">
        <w:rPr>
          <w:lang w:val="en-CA"/>
        </w:rPr>
        <w:t xml:space="preserve"> explaining</w:t>
      </w:r>
      <w:r w:rsidR="00937469">
        <w:rPr>
          <w:lang w:val="en-CA"/>
        </w:rPr>
        <w:t xml:space="preserve"> variance in electrophysiological properties to be small</w:t>
      </w:r>
      <w:r w:rsidR="00285835">
        <w:rPr>
          <w:lang w:val="en-CA"/>
        </w:rPr>
        <w:t>, relative</w:t>
      </w:r>
      <w:r w:rsidR="000D62FA">
        <w:rPr>
          <w:lang w:val="en-CA"/>
        </w:rPr>
        <w:t xml:space="preserve"> to the amount of </w:t>
      </w:r>
      <w:r w:rsidR="007063EE">
        <w:rPr>
          <w:lang w:val="en-CA"/>
        </w:rPr>
        <w:t xml:space="preserve">the existing </w:t>
      </w:r>
      <w:r w:rsidR="000D62FA">
        <w:rPr>
          <w:lang w:val="en-CA"/>
        </w:rPr>
        <w:t>ephys variability</w:t>
      </w:r>
      <w:r w:rsidR="00285835">
        <w:rPr>
          <w:lang w:val="en-CA"/>
        </w:rPr>
        <w:t>.</w:t>
      </w:r>
      <w:r w:rsidR="00937469">
        <w:rPr>
          <w:lang w:val="en-CA"/>
        </w:rPr>
        <w:t xml:space="preserve"> </w:t>
      </w:r>
      <w:r w:rsidR="005F69FE">
        <w:rPr>
          <w:lang w:val="en-CA"/>
        </w:rPr>
        <w:t>Then</w:t>
      </w:r>
      <w:r w:rsidR="00D01B67">
        <w:rPr>
          <w:lang w:val="en-CA"/>
        </w:rPr>
        <w:t xml:space="preserve">, </w:t>
      </w:r>
      <w:r w:rsidR="00937469">
        <w:rPr>
          <w:lang w:val="en-CA"/>
        </w:rPr>
        <w:t xml:space="preserve">I created models for </w:t>
      </w:r>
      <w:r w:rsidR="00BE1B42">
        <w:rPr>
          <w:lang w:val="en-CA"/>
        </w:rPr>
        <w:t xml:space="preserve">predicting the variability of </w:t>
      </w:r>
      <w:r w:rsidR="00937469">
        <w:rPr>
          <w:lang w:val="en-CA"/>
        </w:rPr>
        <w:t>ephys properties commonly reported by neurophysiologists</w:t>
      </w:r>
      <w:r w:rsidR="008A2E2C">
        <w:rPr>
          <w:lang w:val="en-CA"/>
        </w:rPr>
        <w:t>, using the available experimental conditions information</w:t>
      </w:r>
      <w:r w:rsidR="00937469">
        <w:rPr>
          <w:lang w:val="en-CA"/>
        </w:rPr>
        <w:t xml:space="preserve">. </w:t>
      </w:r>
      <w:r w:rsidR="00EF4B0F">
        <w:rPr>
          <w:lang w:val="en-CA"/>
        </w:rPr>
        <w:t>These</w:t>
      </w:r>
      <w:r w:rsidR="00937469">
        <w:rPr>
          <w:lang w:val="en-CA"/>
        </w:rPr>
        <w:t xml:space="preserve"> models can be used to remove a portion of the ephys variance when comparing results from different experiments, </w:t>
      </w:r>
      <w:r w:rsidR="001D6208">
        <w:rPr>
          <w:lang w:val="en-CA"/>
        </w:rPr>
        <w:t xml:space="preserve">generally </w:t>
      </w:r>
      <w:r w:rsidR="00937469">
        <w:rPr>
          <w:lang w:val="en-CA"/>
        </w:rPr>
        <w:t xml:space="preserve">making such comparisons more reliable. To validate </w:t>
      </w:r>
      <w:r w:rsidR="009B39EF">
        <w:rPr>
          <w:lang w:val="en-CA"/>
        </w:rPr>
        <w:t>the</w:t>
      </w:r>
      <w:r w:rsidR="006961A8">
        <w:rPr>
          <w:lang w:val="en-CA"/>
        </w:rPr>
        <w:t>ir</w:t>
      </w:r>
      <w:r w:rsidR="009B39EF">
        <w:rPr>
          <w:lang w:val="en-CA"/>
        </w:rPr>
        <w:t xml:space="preserve"> performance</w:t>
      </w:r>
      <w:r w:rsidR="00937469">
        <w:rPr>
          <w:lang w:val="en-CA"/>
        </w:rPr>
        <w:t>, I adjusted a portion of NeuroElectro data to experimental conditions used by Allen Institute for Brain Science and compared the respective ephys properties before and after the adjustment.</w:t>
      </w:r>
    </w:p>
    <w:p w14:paraId="5193E54B" w14:textId="77777777" w:rsidR="00E25809" w:rsidRDefault="00E25809" w:rsidP="00014D18"/>
    <w:p w14:paraId="31D041A4" w14:textId="77777777" w:rsidR="00E9753B" w:rsidRPr="00E94CAE" w:rsidRDefault="00E9753B" w:rsidP="00AF5C72">
      <w:pPr>
        <w:pStyle w:val="Heading8"/>
      </w:pPr>
      <w:bookmarkStart w:id="3" w:name="_Toc153357227"/>
      <w:bookmarkStart w:id="4" w:name="_Toc157169035"/>
      <w:bookmarkStart w:id="5" w:name="_Toc468464382"/>
      <w:r w:rsidRPr="00E94CAE">
        <w:lastRenderedPageBreak/>
        <w:t>Preface</w:t>
      </w:r>
      <w:bookmarkEnd w:id="3"/>
      <w:bookmarkEnd w:id="4"/>
      <w:bookmarkEnd w:id="5"/>
    </w:p>
    <w:p w14:paraId="53BE1571" w14:textId="77777777" w:rsidR="00B83F29" w:rsidRDefault="00B83F29" w:rsidP="00F019C2">
      <w:pPr>
        <w:jc w:val="both"/>
      </w:pPr>
    </w:p>
    <w:p w14:paraId="367351D1" w14:textId="022CF406" w:rsidR="00A06BCB" w:rsidRDefault="00C63D88" w:rsidP="0025709F">
      <w:pPr>
        <w:jc w:val="both"/>
      </w:pPr>
      <w:r>
        <w:t xml:space="preserve">Under the supervision of Dr. Paul Pavlidis, I conducted and authored the work presented henceforth. </w:t>
      </w:r>
    </w:p>
    <w:p w14:paraId="0555F057" w14:textId="77777777" w:rsidR="0070718A" w:rsidRDefault="0070718A" w:rsidP="0025709F">
      <w:pPr>
        <w:jc w:val="both"/>
      </w:pPr>
    </w:p>
    <w:p w14:paraId="4CF1DACC" w14:textId="7F5549FB" w:rsidR="0070718A" w:rsidRDefault="0070718A" w:rsidP="0025709F">
      <w:pPr>
        <w:jc w:val="both"/>
      </w:pPr>
      <w:r>
        <w:t xml:space="preserve">A version of this work will be submitted to a peer reviewed journal for publication. Dmitry Tebaykin, Shreejoy J. Tripathy, Brenna Li, </w:t>
      </w:r>
      <w:r w:rsidR="004C73F0">
        <w:t>Paul Pavlidis</w:t>
      </w:r>
      <w:r w:rsidR="006B52CB">
        <w:t>. Experimental solution compositions assis</w:t>
      </w:r>
      <w:r w:rsidR="00A7595B">
        <w:t>t in modeling the variability of</w:t>
      </w:r>
      <w:r w:rsidR="006B52CB">
        <w:t xml:space="preserve"> </w:t>
      </w:r>
      <w:r w:rsidR="00E514E0">
        <w:t>reported</w:t>
      </w:r>
      <w:r w:rsidR="008C3578">
        <w:t xml:space="preserve"> neuron</w:t>
      </w:r>
      <w:r w:rsidR="00E17916">
        <w:t xml:space="preserve"> electrophysiology</w:t>
      </w:r>
      <w:r w:rsidR="006B52CB">
        <w:t xml:space="preserve"> properties (in preparation).</w:t>
      </w:r>
    </w:p>
    <w:p w14:paraId="2191A034" w14:textId="77777777" w:rsidR="005440A8" w:rsidRDefault="005440A8" w:rsidP="0025709F">
      <w:pPr>
        <w:jc w:val="both"/>
      </w:pPr>
    </w:p>
    <w:p w14:paraId="6ABBA3AF" w14:textId="18E93559" w:rsidR="005440A8" w:rsidRDefault="007F3726" w:rsidP="0025709F">
      <w:pPr>
        <w:jc w:val="both"/>
      </w:pPr>
      <w:r>
        <w:t>Shreejoy J. Tripathy</w:t>
      </w:r>
      <w:r w:rsidR="00D96169">
        <w:t xml:space="preserve"> and I</w:t>
      </w:r>
      <w:r>
        <w:t xml:space="preserve"> co-developed large parts of NeuroElectro</w:t>
      </w:r>
      <w:r w:rsidR="00D96169">
        <w:t xml:space="preserve">.org, </w:t>
      </w:r>
      <w:r w:rsidR="00DC6A25">
        <w:t>including ephys data aggregation, normalization and</w:t>
      </w:r>
      <w:r w:rsidR="00F77DB5">
        <w:t xml:space="preserve"> </w:t>
      </w:r>
      <w:r w:rsidR="00097006">
        <w:t>data export</w:t>
      </w:r>
      <w:r w:rsidR="00613E16">
        <w:t>. Additionally, we extended</w:t>
      </w:r>
      <w:r w:rsidR="008B5CA0">
        <w:t xml:space="preserve"> the</w:t>
      </w:r>
      <w:r w:rsidR="00CC38E0">
        <w:t xml:space="preserve"> design</w:t>
      </w:r>
      <w:r w:rsidR="008B5CA0">
        <w:t xml:space="preserve"> and implementation</w:t>
      </w:r>
      <w:r w:rsidR="00CC38E0">
        <w:t xml:space="preserve"> </w:t>
      </w:r>
      <w:r w:rsidR="00DC4408">
        <w:t>of the NeuroElectro database</w:t>
      </w:r>
      <w:r w:rsidR="006843B0">
        <w:t xml:space="preserve">. </w:t>
      </w:r>
      <w:r w:rsidR="003E5ADC">
        <w:t>Brenna Li, James Liu, Patrick Savage, Nathalie Binnion, Kerrie Tsigounis, Ryan Sefid</w:t>
      </w:r>
      <w:r w:rsidR="00EF5BCE">
        <w:t>, Dawson Born, Ellie Hogan</w:t>
      </w:r>
      <w:r w:rsidR="003E5ADC">
        <w:t xml:space="preserve"> and Athanasios Kritharis </w:t>
      </w:r>
      <w:r w:rsidR="00464154">
        <w:t>formed the NeuroElectro curation team, dramatically increasing the number of c</w:t>
      </w:r>
      <w:r w:rsidR="00B30E6A">
        <w:t>urated articles in the database and helping to validate</w:t>
      </w:r>
      <w:r w:rsidR="00154931">
        <w:t xml:space="preserve"> the performance of the text-mining algorithms.</w:t>
      </w:r>
    </w:p>
    <w:p w14:paraId="74AAAC30" w14:textId="77777777" w:rsidR="003E5ADC" w:rsidRPr="00E94CAE" w:rsidRDefault="003E5ADC" w:rsidP="0025709F">
      <w:pPr>
        <w:jc w:val="both"/>
      </w:pPr>
    </w:p>
    <w:p w14:paraId="523F7393" w14:textId="77777777" w:rsidR="00E9753B" w:rsidRDefault="00E9753B" w:rsidP="00AF5C72">
      <w:pPr>
        <w:pStyle w:val="Heading8"/>
      </w:pPr>
      <w:bookmarkStart w:id="6" w:name="_Toc153357228"/>
      <w:bookmarkStart w:id="7" w:name="_Toc157169036"/>
      <w:bookmarkStart w:id="8" w:name="_Toc468464383"/>
      <w:r w:rsidRPr="00E94CAE">
        <w:lastRenderedPageBreak/>
        <w:t>Table of Contents</w:t>
      </w:r>
      <w:bookmarkEnd w:id="6"/>
      <w:bookmarkEnd w:id="7"/>
      <w:bookmarkEnd w:id="8"/>
    </w:p>
    <w:p w14:paraId="6741B9EC" w14:textId="77777777" w:rsidR="00E9753B" w:rsidRPr="00352C1F" w:rsidRDefault="00E9753B" w:rsidP="00014D18"/>
    <w:p w14:paraId="6E55D339" w14:textId="77777777" w:rsidR="005E2DF9" w:rsidRPr="005E2DF9" w:rsidRDefault="00E9753B" w:rsidP="005E2DF9">
      <w:pPr>
        <w:pStyle w:val="TOC3"/>
        <w:ind w:left="0"/>
        <w:rPr>
          <w:rFonts w:asciiTheme="minorHAnsi" w:eastAsiaTheme="minorEastAsia" w:hAnsiTheme="minorHAnsi" w:cstheme="minorBidi"/>
          <w:b/>
          <w:noProof/>
          <w:szCs w:val="24"/>
        </w:rPr>
      </w:pPr>
      <w:r>
        <w:fldChar w:fldCharType="begin"/>
      </w:r>
      <w:r>
        <w:instrText xml:space="preserve"> TOC \o "1-1" \t "Heading 2,1,Heading 3,2,Heading 4,3,Heading 5,4,Heading 6,5,Heading 7,2,Heading 8,3" </w:instrText>
      </w:r>
      <w:r>
        <w:fldChar w:fldCharType="separate"/>
      </w:r>
      <w:r w:rsidR="005E2DF9" w:rsidRPr="005E2DF9">
        <w:rPr>
          <w:b/>
          <w:noProof/>
        </w:rPr>
        <w:t>Abstract</w:t>
      </w:r>
      <w:r w:rsidR="005E2DF9" w:rsidRPr="005E2DF9">
        <w:rPr>
          <w:b/>
          <w:noProof/>
        </w:rPr>
        <w:tab/>
      </w:r>
      <w:r w:rsidR="005E2DF9" w:rsidRPr="005E2DF9">
        <w:rPr>
          <w:b/>
          <w:noProof/>
        </w:rPr>
        <w:fldChar w:fldCharType="begin"/>
      </w:r>
      <w:r w:rsidR="005E2DF9" w:rsidRPr="005E2DF9">
        <w:rPr>
          <w:b/>
          <w:noProof/>
        </w:rPr>
        <w:instrText xml:space="preserve"> PAGEREF _Toc468464381 \h </w:instrText>
      </w:r>
      <w:r w:rsidR="005E2DF9" w:rsidRPr="005E2DF9">
        <w:rPr>
          <w:b/>
          <w:noProof/>
        </w:rPr>
      </w:r>
      <w:r w:rsidR="005E2DF9" w:rsidRPr="005E2DF9">
        <w:rPr>
          <w:b/>
          <w:noProof/>
        </w:rPr>
        <w:fldChar w:fldCharType="separate"/>
      </w:r>
      <w:r w:rsidR="005E2DF9" w:rsidRPr="005E2DF9">
        <w:rPr>
          <w:b/>
          <w:noProof/>
        </w:rPr>
        <w:t>2</w:t>
      </w:r>
      <w:r w:rsidR="005E2DF9" w:rsidRPr="005E2DF9">
        <w:rPr>
          <w:b/>
          <w:noProof/>
        </w:rPr>
        <w:fldChar w:fldCharType="end"/>
      </w:r>
    </w:p>
    <w:p w14:paraId="6D9517AF"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Preface</w:t>
      </w:r>
      <w:r w:rsidRPr="005E2DF9">
        <w:rPr>
          <w:b/>
          <w:noProof/>
        </w:rPr>
        <w:tab/>
      </w:r>
      <w:r w:rsidRPr="005E2DF9">
        <w:rPr>
          <w:b/>
          <w:noProof/>
        </w:rPr>
        <w:fldChar w:fldCharType="begin"/>
      </w:r>
      <w:r w:rsidRPr="005E2DF9">
        <w:rPr>
          <w:b/>
          <w:noProof/>
        </w:rPr>
        <w:instrText xml:space="preserve"> PAGEREF _Toc468464382 \h </w:instrText>
      </w:r>
      <w:r w:rsidRPr="005E2DF9">
        <w:rPr>
          <w:b/>
          <w:noProof/>
        </w:rPr>
      </w:r>
      <w:r w:rsidRPr="005E2DF9">
        <w:rPr>
          <w:b/>
          <w:noProof/>
        </w:rPr>
        <w:fldChar w:fldCharType="separate"/>
      </w:r>
      <w:r w:rsidRPr="005E2DF9">
        <w:rPr>
          <w:b/>
          <w:noProof/>
        </w:rPr>
        <w:t>3</w:t>
      </w:r>
      <w:r w:rsidRPr="005E2DF9">
        <w:rPr>
          <w:b/>
          <w:noProof/>
        </w:rPr>
        <w:fldChar w:fldCharType="end"/>
      </w:r>
    </w:p>
    <w:p w14:paraId="0BBA76A9"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Table of Contents</w:t>
      </w:r>
      <w:r w:rsidRPr="005E2DF9">
        <w:rPr>
          <w:b/>
          <w:noProof/>
        </w:rPr>
        <w:tab/>
      </w:r>
      <w:r w:rsidRPr="005E2DF9">
        <w:rPr>
          <w:b/>
          <w:noProof/>
        </w:rPr>
        <w:fldChar w:fldCharType="begin"/>
      </w:r>
      <w:r w:rsidRPr="005E2DF9">
        <w:rPr>
          <w:b/>
          <w:noProof/>
        </w:rPr>
        <w:instrText xml:space="preserve"> PAGEREF _Toc468464383 \h </w:instrText>
      </w:r>
      <w:r w:rsidRPr="005E2DF9">
        <w:rPr>
          <w:b/>
          <w:noProof/>
        </w:rPr>
      </w:r>
      <w:r w:rsidRPr="005E2DF9">
        <w:rPr>
          <w:b/>
          <w:noProof/>
        </w:rPr>
        <w:fldChar w:fldCharType="separate"/>
      </w:r>
      <w:r w:rsidRPr="005E2DF9">
        <w:rPr>
          <w:b/>
          <w:noProof/>
        </w:rPr>
        <w:t>4</w:t>
      </w:r>
      <w:r w:rsidRPr="005E2DF9">
        <w:rPr>
          <w:b/>
          <w:noProof/>
        </w:rPr>
        <w:fldChar w:fldCharType="end"/>
      </w:r>
    </w:p>
    <w:p w14:paraId="0B66DC08"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List of Tables</w:t>
      </w:r>
      <w:r w:rsidRPr="005E2DF9">
        <w:rPr>
          <w:b/>
          <w:noProof/>
        </w:rPr>
        <w:tab/>
      </w:r>
      <w:r w:rsidRPr="005E2DF9">
        <w:rPr>
          <w:b/>
          <w:noProof/>
        </w:rPr>
        <w:fldChar w:fldCharType="begin"/>
      </w:r>
      <w:r w:rsidRPr="005E2DF9">
        <w:rPr>
          <w:b/>
          <w:noProof/>
        </w:rPr>
        <w:instrText xml:space="preserve"> PAGEREF _Toc468464384 \h </w:instrText>
      </w:r>
      <w:r w:rsidRPr="005E2DF9">
        <w:rPr>
          <w:b/>
          <w:noProof/>
        </w:rPr>
      </w:r>
      <w:r w:rsidRPr="005E2DF9">
        <w:rPr>
          <w:b/>
          <w:noProof/>
        </w:rPr>
        <w:fldChar w:fldCharType="separate"/>
      </w:r>
      <w:r w:rsidRPr="005E2DF9">
        <w:rPr>
          <w:b/>
          <w:noProof/>
        </w:rPr>
        <w:t>7</w:t>
      </w:r>
      <w:r w:rsidRPr="005E2DF9">
        <w:rPr>
          <w:b/>
          <w:noProof/>
        </w:rPr>
        <w:fldChar w:fldCharType="end"/>
      </w:r>
    </w:p>
    <w:p w14:paraId="0413DFF3"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List of Figures</w:t>
      </w:r>
      <w:r w:rsidRPr="005E2DF9">
        <w:rPr>
          <w:b/>
          <w:noProof/>
        </w:rPr>
        <w:tab/>
      </w:r>
      <w:r w:rsidRPr="005E2DF9">
        <w:rPr>
          <w:b/>
          <w:noProof/>
        </w:rPr>
        <w:fldChar w:fldCharType="begin"/>
      </w:r>
      <w:r w:rsidRPr="005E2DF9">
        <w:rPr>
          <w:b/>
          <w:noProof/>
        </w:rPr>
        <w:instrText xml:space="preserve"> PAGEREF _Toc468464385 \h </w:instrText>
      </w:r>
      <w:r w:rsidRPr="005E2DF9">
        <w:rPr>
          <w:b/>
          <w:noProof/>
        </w:rPr>
      </w:r>
      <w:r w:rsidRPr="005E2DF9">
        <w:rPr>
          <w:b/>
          <w:noProof/>
        </w:rPr>
        <w:fldChar w:fldCharType="separate"/>
      </w:r>
      <w:r w:rsidRPr="005E2DF9">
        <w:rPr>
          <w:b/>
          <w:noProof/>
        </w:rPr>
        <w:t>8</w:t>
      </w:r>
      <w:r w:rsidRPr="005E2DF9">
        <w:rPr>
          <w:b/>
          <w:noProof/>
        </w:rPr>
        <w:fldChar w:fldCharType="end"/>
      </w:r>
    </w:p>
    <w:p w14:paraId="098313DE"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Glossary</w:t>
      </w:r>
      <w:r w:rsidRPr="005E2DF9">
        <w:rPr>
          <w:b/>
          <w:noProof/>
        </w:rPr>
        <w:tab/>
      </w:r>
      <w:r w:rsidRPr="005E2DF9">
        <w:rPr>
          <w:b/>
          <w:noProof/>
        </w:rPr>
        <w:fldChar w:fldCharType="begin"/>
      </w:r>
      <w:r w:rsidRPr="005E2DF9">
        <w:rPr>
          <w:b/>
          <w:noProof/>
        </w:rPr>
        <w:instrText xml:space="preserve"> PAGEREF _Toc468464386 \h </w:instrText>
      </w:r>
      <w:r w:rsidRPr="005E2DF9">
        <w:rPr>
          <w:b/>
          <w:noProof/>
        </w:rPr>
      </w:r>
      <w:r w:rsidRPr="005E2DF9">
        <w:rPr>
          <w:b/>
          <w:noProof/>
        </w:rPr>
        <w:fldChar w:fldCharType="separate"/>
      </w:r>
      <w:r w:rsidRPr="005E2DF9">
        <w:rPr>
          <w:b/>
          <w:noProof/>
        </w:rPr>
        <w:t>12</w:t>
      </w:r>
      <w:r w:rsidRPr="005E2DF9">
        <w:rPr>
          <w:b/>
          <w:noProof/>
        </w:rPr>
        <w:fldChar w:fldCharType="end"/>
      </w:r>
    </w:p>
    <w:p w14:paraId="049DF408"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Acknowledgements</w:t>
      </w:r>
      <w:r w:rsidRPr="005E2DF9">
        <w:rPr>
          <w:b/>
          <w:noProof/>
        </w:rPr>
        <w:tab/>
      </w:r>
      <w:r w:rsidRPr="005E2DF9">
        <w:rPr>
          <w:b/>
          <w:noProof/>
        </w:rPr>
        <w:fldChar w:fldCharType="begin"/>
      </w:r>
      <w:r w:rsidRPr="005E2DF9">
        <w:rPr>
          <w:b/>
          <w:noProof/>
        </w:rPr>
        <w:instrText xml:space="preserve"> PAGEREF _Toc468464387 \h </w:instrText>
      </w:r>
      <w:r w:rsidRPr="005E2DF9">
        <w:rPr>
          <w:b/>
          <w:noProof/>
        </w:rPr>
      </w:r>
      <w:r w:rsidRPr="005E2DF9">
        <w:rPr>
          <w:b/>
          <w:noProof/>
        </w:rPr>
        <w:fldChar w:fldCharType="separate"/>
      </w:r>
      <w:r w:rsidRPr="005E2DF9">
        <w:rPr>
          <w:b/>
          <w:noProof/>
        </w:rPr>
        <w:t>14</w:t>
      </w:r>
      <w:r w:rsidRPr="005E2DF9">
        <w:rPr>
          <w:b/>
          <w:noProof/>
        </w:rPr>
        <w:fldChar w:fldCharType="end"/>
      </w:r>
    </w:p>
    <w:p w14:paraId="3AA79C37" w14:textId="77777777" w:rsidR="005E2DF9" w:rsidRPr="00E14804" w:rsidRDefault="005E2DF9" w:rsidP="005E2DF9">
      <w:pPr>
        <w:pStyle w:val="TOC3"/>
        <w:ind w:left="0"/>
        <w:rPr>
          <w:rFonts w:asciiTheme="minorHAnsi" w:eastAsiaTheme="minorEastAsia" w:hAnsiTheme="minorHAnsi" w:cstheme="minorBidi"/>
          <w:b/>
          <w:noProof/>
          <w:szCs w:val="24"/>
        </w:rPr>
      </w:pPr>
      <w:r w:rsidRPr="005E2DF9">
        <w:rPr>
          <w:b/>
          <w:noProof/>
        </w:rPr>
        <w:t>Dedicati</w:t>
      </w:r>
      <w:r w:rsidRPr="00E14804">
        <w:rPr>
          <w:b/>
          <w:noProof/>
        </w:rPr>
        <w:t>on</w:t>
      </w:r>
      <w:r w:rsidRPr="00E14804">
        <w:rPr>
          <w:b/>
          <w:noProof/>
        </w:rPr>
        <w:tab/>
      </w:r>
      <w:r w:rsidRPr="00E14804">
        <w:rPr>
          <w:b/>
          <w:noProof/>
        </w:rPr>
        <w:fldChar w:fldCharType="begin"/>
      </w:r>
      <w:r w:rsidRPr="00E14804">
        <w:rPr>
          <w:b/>
          <w:noProof/>
        </w:rPr>
        <w:instrText xml:space="preserve"> PAGEREF _Toc468464388 \h </w:instrText>
      </w:r>
      <w:r w:rsidRPr="00E14804">
        <w:rPr>
          <w:b/>
          <w:noProof/>
        </w:rPr>
      </w:r>
      <w:r w:rsidRPr="00E14804">
        <w:rPr>
          <w:b/>
          <w:noProof/>
        </w:rPr>
        <w:fldChar w:fldCharType="separate"/>
      </w:r>
      <w:r w:rsidRPr="00E14804">
        <w:rPr>
          <w:b/>
          <w:noProof/>
        </w:rPr>
        <w:t>15</w:t>
      </w:r>
      <w:r w:rsidRPr="00E14804">
        <w:rPr>
          <w:b/>
          <w:noProof/>
        </w:rPr>
        <w:fldChar w:fldCharType="end"/>
      </w:r>
    </w:p>
    <w:p w14:paraId="4B20C47E" w14:textId="77777777" w:rsidR="005E2DF9" w:rsidRDefault="005E2DF9" w:rsidP="001E02A6">
      <w:pPr>
        <w:pStyle w:val="TOC1"/>
        <w:rPr>
          <w:rFonts w:asciiTheme="minorHAnsi" w:eastAsiaTheme="minorEastAsia" w:hAnsiTheme="minorHAnsi" w:cstheme="minorBidi"/>
          <w:noProof/>
        </w:rPr>
      </w:pPr>
      <w:r>
        <w:rPr>
          <w:noProof/>
        </w:rPr>
        <w:t>Chapter 1: Introduction</w:t>
      </w:r>
      <w:r>
        <w:rPr>
          <w:noProof/>
        </w:rPr>
        <w:tab/>
      </w:r>
      <w:r>
        <w:rPr>
          <w:noProof/>
        </w:rPr>
        <w:fldChar w:fldCharType="begin"/>
      </w:r>
      <w:r>
        <w:rPr>
          <w:noProof/>
        </w:rPr>
        <w:instrText xml:space="preserve"> PAGEREF _Toc468464389 \h </w:instrText>
      </w:r>
      <w:r>
        <w:rPr>
          <w:noProof/>
        </w:rPr>
      </w:r>
      <w:r>
        <w:rPr>
          <w:noProof/>
        </w:rPr>
        <w:fldChar w:fldCharType="separate"/>
      </w:r>
      <w:r>
        <w:rPr>
          <w:noProof/>
        </w:rPr>
        <w:t>16</w:t>
      </w:r>
      <w:r>
        <w:rPr>
          <w:noProof/>
        </w:rPr>
        <w:fldChar w:fldCharType="end"/>
      </w:r>
    </w:p>
    <w:p w14:paraId="431EFFCC" w14:textId="07A8DE7B"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1.1 History and early neurophysiological mechanisms</w:t>
      </w:r>
      <w:r w:rsidR="005E2DF9">
        <w:rPr>
          <w:noProof/>
        </w:rPr>
        <w:tab/>
      </w:r>
      <w:r w:rsidR="005E2DF9">
        <w:rPr>
          <w:noProof/>
        </w:rPr>
        <w:fldChar w:fldCharType="begin"/>
      </w:r>
      <w:r w:rsidR="005E2DF9">
        <w:rPr>
          <w:noProof/>
        </w:rPr>
        <w:instrText xml:space="preserve"> PAGEREF _Toc468464390 \h </w:instrText>
      </w:r>
      <w:r w:rsidR="005E2DF9">
        <w:rPr>
          <w:noProof/>
        </w:rPr>
      </w:r>
      <w:r w:rsidR="005E2DF9">
        <w:rPr>
          <w:noProof/>
        </w:rPr>
        <w:fldChar w:fldCharType="separate"/>
      </w:r>
      <w:r w:rsidR="005E2DF9">
        <w:rPr>
          <w:noProof/>
        </w:rPr>
        <w:t>17</w:t>
      </w:r>
      <w:r w:rsidR="005E2DF9">
        <w:rPr>
          <w:noProof/>
        </w:rPr>
        <w:fldChar w:fldCharType="end"/>
      </w:r>
    </w:p>
    <w:p w14:paraId="17480FC7" w14:textId="746BBD84"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1.2 Typical methodologies in electrophysiological experiments</w:t>
      </w:r>
      <w:r w:rsidR="005E2DF9">
        <w:rPr>
          <w:noProof/>
        </w:rPr>
        <w:tab/>
      </w:r>
      <w:r w:rsidR="005E2DF9">
        <w:rPr>
          <w:noProof/>
        </w:rPr>
        <w:fldChar w:fldCharType="begin"/>
      </w:r>
      <w:r w:rsidR="005E2DF9">
        <w:rPr>
          <w:noProof/>
        </w:rPr>
        <w:instrText xml:space="preserve"> PAGEREF _Toc468464391 \h </w:instrText>
      </w:r>
      <w:r w:rsidR="005E2DF9">
        <w:rPr>
          <w:noProof/>
        </w:rPr>
      </w:r>
      <w:r w:rsidR="005E2DF9">
        <w:rPr>
          <w:noProof/>
        </w:rPr>
        <w:fldChar w:fldCharType="separate"/>
      </w:r>
      <w:r w:rsidR="005E2DF9">
        <w:rPr>
          <w:noProof/>
        </w:rPr>
        <w:t>19</w:t>
      </w:r>
      <w:r w:rsidR="005E2DF9">
        <w:rPr>
          <w:noProof/>
        </w:rPr>
        <w:fldChar w:fldCharType="end"/>
      </w:r>
    </w:p>
    <w:p w14:paraId="4291F087" w14:textId="645270EE" w:rsidR="005E2DF9" w:rsidRDefault="001E02A6" w:rsidP="001E02A6">
      <w:pPr>
        <w:pStyle w:val="TOC1"/>
        <w:rPr>
          <w:rFonts w:asciiTheme="minorHAnsi" w:eastAsiaTheme="minorEastAsia" w:hAnsiTheme="minorHAnsi" w:cstheme="minorBidi"/>
          <w:noProof/>
        </w:rPr>
      </w:pPr>
      <w:r>
        <w:rPr>
          <w:noProof/>
          <w:lang w:val="en-CA"/>
        </w:rPr>
        <w:t xml:space="preserve">   </w:t>
      </w:r>
      <w:r w:rsidR="005E2DF9" w:rsidRPr="003E0924">
        <w:rPr>
          <w:noProof/>
          <w:lang w:val="en-CA"/>
        </w:rPr>
        <w:t>1.3 The search for causes of variance in reported electrophysiology values</w:t>
      </w:r>
      <w:r w:rsidR="005E2DF9">
        <w:rPr>
          <w:noProof/>
        </w:rPr>
        <w:tab/>
      </w:r>
      <w:r w:rsidR="005E2DF9">
        <w:rPr>
          <w:noProof/>
        </w:rPr>
        <w:fldChar w:fldCharType="begin"/>
      </w:r>
      <w:r w:rsidR="005E2DF9">
        <w:rPr>
          <w:noProof/>
        </w:rPr>
        <w:instrText xml:space="preserve"> PAGEREF _Toc468464392 \h </w:instrText>
      </w:r>
      <w:r w:rsidR="005E2DF9">
        <w:rPr>
          <w:noProof/>
        </w:rPr>
      </w:r>
      <w:r w:rsidR="005E2DF9">
        <w:rPr>
          <w:noProof/>
        </w:rPr>
        <w:fldChar w:fldCharType="separate"/>
      </w:r>
      <w:r w:rsidR="005E2DF9">
        <w:rPr>
          <w:noProof/>
        </w:rPr>
        <w:t>21</w:t>
      </w:r>
      <w:r w:rsidR="005E2DF9">
        <w:rPr>
          <w:noProof/>
        </w:rPr>
        <w:fldChar w:fldCharType="end"/>
      </w:r>
    </w:p>
    <w:p w14:paraId="73C53D76" w14:textId="49C33D97"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1.4 Machine learning multiple regression approaches</w:t>
      </w:r>
      <w:r w:rsidR="005E2DF9">
        <w:rPr>
          <w:noProof/>
        </w:rPr>
        <w:tab/>
      </w:r>
      <w:r w:rsidR="005E2DF9">
        <w:rPr>
          <w:noProof/>
        </w:rPr>
        <w:fldChar w:fldCharType="begin"/>
      </w:r>
      <w:r w:rsidR="005E2DF9">
        <w:rPr>
          <w:noProof/>
        </w:rPr>
        <w:instrText xml:space="preserve"> PAGEREF _Toc468464393 \h </w:instrText>
      </w:r>
      <w:r w:rsidR="005E2DF9">
        <w:rPr>
          <w:noProof/>
        </w:rPr>
      </w:r>
      <w:r w:rsidR="005E2DF9">
        <w:rPr>
          <w:noProof/>
        </w:rPr>
        <w:fldChar w:fldCharType="separate"/>
      </w:r>
      <w:r w:rsidR="005E2DF9">
        <w:rPr>
          <w:noProof/>
        </w:rPr>
        <w:t>22</w:t>
      </w:r>
      <w:r w:rsidR="005E2DF9">
        <w:rPr>
          <w:noProof/>
        </w:rPr>
        <w:fldChar w:fldCharType="end"/>
      </w:r>
    </w:p>
    <w:p w14:paraId="70D3D093" w14:textId="77777777" w:rsidR="005E2DF9" w:rsidRDefault="005E2DF9" w:rsidP="001E02A6">
      <w:pPr>
        <w:pStyle w:val="TOC1"/>
        <w:rPr>
          <w:rFonts w:asciiTheme="minorHAnsi" w:eastAsiaTheme="minorEastAsia" w:hAnsiTheme="minorHAnsi" w:cstheme="minorBidi"/>
          <w:noProof/>
        </w:rPr>
      </w:pPr>
      <w:r>
        <w:rPr>
          <w:noProof/>
        </w:rPr>
        <w:t>Chapter 2: Exploring experimental solution recipes extracted from published papers via automated text-mining and manual curation</w:t>
      </w:r>
      <w:r>
        <w:rPr>
          <w:noProof/>
        </w:rPr>
        <w:tab/>
      </w:r>
      <w:r>
        <w:rPr>
          <w:noProof/>
        </w:rPr>
        <w:fldChar w:fldCharType="begin"/>
      </w:r>
      <w:r>
        <w:rPr>
          <w:noProof/>
        </w:rPr>
        <w:instrText xml:space="preserve"> PAGEREF _Toc468464394 \h </w:instrText>
      </w:r>
      <w:r>
        <w:rPr>
          <w:noProof/>
        </w:rPr>
      </w:r>
      <w:r>
        <w:rPr>
          <w:noProof/>
        </w:rPr>
        <w:fldChar w:fldCharType="separate"/>
      </w:r>
      <w:r>
        <w:rPr>
          <w:noProof/>
        </w:rPr>
        <w:t>25</w:t>
      </w:r>
      <w:r>
        <w:rPr>
          <w:noProof/>
        </w:rPr>
        <w:fldChar w:fldCharType="end"/>
      </w:r>
    </w:p>
    <w:p w14:paraId="08F58939" w14:textId="621EAF9B"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2.1 Methods</w:t>
      </w:r>
      <w:r w:rsidR="005E2DF9">
        <w:rPr>
          <w:noProof/>
        </w:rPr>
        <w:tab/>
      </w:r>
      <w:r w:rsidR="005E2DF9">
        <w:rPr>
          <w:noProof/>
        </w:rPr>
        <w:fldChar w:fldCharType="begin"/>
      </w:r>
      <w:r w:rsidR="005E2DF9">
        <w:rPr>
          <w:noProof/>
        </w:rPr>
        <w:instrText xml:space="preserve"> PAGEREF _Toc468464395 \h </w:instrText>
      </w:r>
      <w:r w:rsidR="005E2DF9">
        <w:rPr>
          <w:noProof/>
        </w:rPr>
      </w:r>
      <w:r w:rsidR="005E2DF9">
        <w:rPr>
          <w:noProof/>
        </w:rPr>
        <w:fldChar w:fldCharType="separate"/>
      </w:r>
      <w:r w:rsidR="005E2DF9">
        <w:rPr>
          <w:noProof/>
        </w:rPr>
        <w:t>25</w:t>
      </w:r>
      <w:r w:rsidR="005E2DF9">
        <w:rPr>
          <w:noProof/>
        </w:rPr>
        <w:fldChar w:fldCharType="end"/>
      </w:r>
    </w:p>
    <w:p w14:paraId="4E9DFFE3" w14:textId="4E43C0C6"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2.2 Text-mining and curating electrophysiology-relevant chemical solutions</w:t>
      </w:r>
      <w:r w:rsidR="005E2DF9">
        <w:rPr>
          <w:noProof/>
        </w:rPr>
        <w:tab/>
      </w:r>
      <w:r w:rsidR="005E2DF9">
        <w:rPr>
          <w:noProof/>
        </w:rPr>
        <w:fldChar w:fldCharType="begin"/>
      </w:r>
      <w:r w:rsidR="005E2DF9">
        <w:rPr>
          <w:noProof/>
        </w:rPr>
        <w:instrText xml:space="preserve"> PAGEREF _Toc468464396 \h </w:instrText>
      </w:r>
      <w:r w:rsidR="005E2DF9">
        <w:rPr>
          <w:noProof/>
        </w:rPr>
      </w:r>
      <w:r w:rsidR="005E2DF9">
        <w:rPr>
          <w:noProof/>
        </w:rPr>
        <w:fldChar w:fldCharType="separate"/>
      </w:r>
      <w:r w:rsidR="005E2DF9">
        <w:rPr>
          <w:noProof/>
        </w:rPr>
        <w:t>26</w:t>
      </w:r>
      <w:r w:rsidR="005E2DF9">
        <w:rPr>
          <w:noProof/>
        </w:rPr>
        <w:fldChar w:fldCharType="end"/>
      </w:r>
    </w:p>
    <w:p w14:paraId="1E6E7970"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2.2.1 Specifics of the text-mining algorithm</w:t>
      </w:r>
      <w:r w:rsidRPr="000F3BC8">
        <w:rPr>
          <w:b/>
          <w:noProof/>
        </w:rPr>
        <w:tab/>
      </w:r>
      <w:r w:rsidRPr="000F3BC8">
        <w:rPr>
          <w:b/>
          <w:noProof/>
        </w:rPr>
        <w:fldChar w:fldCharType="begin"/>
      </w:r>
      <w:r w:rsidRPr="000F3BC8">
        <w:rPr>
          <w:b/>
          <w:noProof/>
        </w:rPr>
        <w:instrText xml:space="preserve"> PAGEREF _Toc468464397 \h </w:instrText>
      </w:r>
      <w:r w:rsidRPr="000F3BC8">
        <w:rPr>
          <w:b/>
          <w:noProof/>
        </w:rPr>
      </w:r>
      <w:r w:rsidRPr="000F3BC8">
        <w:rPr>
          <w:b/>
          <w:noProof/>
        </w:rPr>
        <w:fldChar w:fldCharType="separate"/>
      </w:r>
      <w:r w:rsidRPr="000F3BC8">
        <w:rPr>
          <w:b/>
          <w:noProof/>
        </w:rPr>
        <w:t>26</w:t>
      </w:r>
      <w:r w:rsidRPr="000F3BC8">
        <w:rPr>
          <w:b/>
          <w:noProof/>
        </w:rPr>
        <w:fldChar w:fldCharType="end"/>
      </w:r>
    </w:p>
    <w:p w14:paraId="0F358C97"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2.2.2 Manual curation methodology</w:t>
      </w:r>
      <w:r w:rsidRPr="000F3BC8">
        <w:rPr>
          <w:b/>
          <w:noProof/>
        </w:rPr>
        <w:tab/>
      </w:r>
      <w:r w:rsidRPr="000F3BC8">
        <w:rPr>
          <w:b/>
          <w:noProof/>
        </w:rPr>
        <w:fldChar w:fldCharType="begin"/>
      </w:r>
      <w:r w:rsidRPr="000F3BC8">
        <w:rPr>
          <w:b/>
          <w:noProof/>
        </w:rPr>
        <w:instrText xml:space="preserve"> PAGEREF _Toc468464398 \h </w:instrText>
      </w:r>
      <w:r w:rsidRPr="000F3BC8">
        <w:rPr>
          <w:b/>
          <w:noProof/>
        </w:rPr>
      </w:r>
      <w:r w:rsidRPr="000F3BC8">
        <w:rPr>
          <w:b/>
          <w:noProof/>
        </w:rPr>
        <w:fldChar w:fldCharType="separate"/>
      </w:r>
      <w:r w:rsidRPr="000F3BC8">
        <w:rPr>
          <w:b/>
          <w:noProof/>
        </w:rPr>
        <w:t>31</w:t>
      </w:r>
      <w:r w:rsidRPr="000F3BC8">
        <w:rPr>
          <w:b/>
          <w:noProof/>
        </w:rPr>
        <w:fldChar w:fldCharType="end"/>
      </w:r>
    </w:p>
    <w:p w14:paraId="145F3A99"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2.2.3 Data and code availability</w:t>
      </w:r>
      <w:r w:rsidRPr="000F3BC8">
        <w:rPr>
          <w:b/>
          <w:noProof/>
        </w:rPr>
        <w:tab/>
      </w:r>
      <w:r w:rsidRPr="000F3BC8">
        <w:rPr>
          <w:b/>
          <w:noProof/>
        </w:rPr>
        <w:fldChar w:fldCharType="begin"/>
      </w:r>
      <w:r w:rsidRPr="000F3BC8">
        <w:rPr>
          <w:b/>
          <w:noProof/>
        </w:rPr>
        <w:instrText xml:space="preserve"> PAGEREF _Toc468464399 \h </w:instrText>
      </w:r>
      <w:r w:rsidRPr="000F3BC8">
        <w:rPr>
          <w:b/>
          <w:noProof/>
        </w:rPr>
      </w:r>
      <w:r w:rsidRPr="000F3BC8">
        <w:rPr>
          <w:b/>
          <w:noProof/>
        </w:rPr>
        <w:fldChar w:fldCharType="separate"/>
      </w:r>
      <w:r w:rsidRPr="000F3BC8">
        <w:rPr>
          <w:b/>
          <w:noProof/>
        </w:rPr>
        <w:t>34</w:t>
      </w:r>
      <w:r w:rsidRPr="000F3BC8">
        <w:rPr>
          <w:b/>
          <w:noProof/>
        </w:rPr>
        <w:fldChar w:fldCharType="end"/>
      </w:r>
    </w:p>
    <w:p w14:paraId="2457CCD6"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lastRenderedPageBreak/>
        <w:t>2.2.4 Statistical exploration of experimental solution recipes</w:t>
      </w:r>
      <w:r w:rsidRPr="000F3BC8">
        <w:rPr>
          <w:b/>
          <w:noProof/>
        </w:rPr>
        <w:tab/>
      </w:r>
      <w:r w:rsidRPr="000F3BC8">
        <w:rPr>
          <w:b/>
          <w:noProof/>
        </w:rPr>
        <w:fldChar w:fldCharType="begin"/>
      </w:r>
      <w:r w:rsidRPr="000F3BC8">
        <w:rPr>
          <w:b/>
          <w:noProof/>
        </w:rPr>
        <w:instrText xml:space="preserve"> PAGEREF _Toc468464400 \h </w:instrText>
      </w:r>
      <w:r w:rsidRPr="000F3BC8">
        <w:rPr>
          <w:b/>
          <w:noProof/>
        </w:rPr>
      </w:r>
      <w:r w:rsidRPr="000F3BC8">
        <w:rPr>
          <w:b/>
          <w:noProof/>
        </w:rPr>
        <w:fldChar w:fldCharType="separate"/>
      </w:r>
      <w:r w:rsidRPr="000F3BC8">
        <w:rPr>
          <w:b/>
          <w:noProof/>
        </w:rPr>
        <w:t>35</w:t>
      </w:r>
      <w:r w:rsidRPr="000F3BC8">
        <w:rPr>
          <w:b/>
          <w:noProof/>
        </w:rPr>
        <w:fldChar w:fldCharType="end"/>
      </w:r>
    </w:p>
    <w:p w14:paraId="5759EBA2"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2.2.4.1 Data preprocessing</w:t>
      </w:r>
      <w:r w:rsidRPr="000F3BC8">
        <w:rPr>
          <w:b/>
          <w:noProof/>
        </w:rPr>
        <w:tab/>
      </w:r>
      <w:r w:rsidRPr="000F3BC8">
        <w:rPr>
          <w:b/>
          <w:noProof/>
        </w:rPr>
        <w:fldChar w:fldCharType="begin"/>
      </w:r>
      <w:r w:rsidRPr="000F3BC8">
        <w:rPr>
          <w:b/>
          <w:noProof/>
        </w:rPr>
        <w:instrText xml:space="preserve"> PAGEREF _Toc468464401 \h </w:instrText>
      </w:r>
      <w:r w:rsidRPr="000F3BC8">
        <w:rPr>
          <w:b/>
          <w:noProof/>
        </w:rPr>
      </w:r>
      <w:r w:rsidRPr="000F3BC8">
        <w:rPr>
          <w:b/>
          <w:noProof/>
        </w:rPr>
        <w:fldChar w:fldCharType="separate"/>
      </w:r>
      <w:r w:rsidRPr="000F3BC8">
        <w:rPr>
          <w:b/>
          <w:noProof/>
        </w:rPr>
        <w:t>35</w:t>
      </w:r>
      <w:r w:rsidRPr="000F3BC8">
        <w:rPr>
          <w:b/>
          <w:noProof/>
        </w:rPr>
        <w:fldChar w:fldCharType="end"/>
      </w:r>
    </w:p>
    <w:p w14:paraId="2FB1810A"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2.2.4.2 Exploration of common solution recipes</w:t>
      </w:r>
      <w:r w:rsidRPr="000F3BC8">
        <w:rPr>
          <w:b/>
          <w:noProof/>
        </w:rPr>
        <w:tab/>
      </w:r>
      <w:r w:rsidRPr="000F3BC8">
        <w:rPr>
          <w:b/>
          <w:noProof/>
        </w:rPr>
        <w:fldChar w:fldCharType="begin"/>
      </w:r>
      <w:r w:rsidRPr="000F3BC8">
        <w:rPr>
          <w:b/>
          <w:noProof/>
        </w:rPr>
        <w:instrText xml:space="preserve"> PAGEREF _Toc468464402 \h </w:instrText>
      </w:r>
      <w:r w:rsidRPr="000F3BC8">
        <w:rPr>
          <w:b/>
          <w:noProof/>
        </w:rPr>
      </w:r>
      <w:r w:rsidRPr="000F3BC8">
        <w:rPr>
          <w:b/>
          <w:noProof/>
        </w:rPr>
        <w:fldChar w:fldCharType="separate"/>
      </w:r>
      <w:r w:rsidRPr="000F3BC8">
        <w:rPr>
          <w:b/>
          <w:noProof/>
        </w:rPr>
        <w:t>37</w:t>
      </w:r>
      <w:r w:rsidRPr="000F3BC8">
        <w:rPr>
          <w:b/>
          <w:noProof/>
        </w:rPr>
        <w:fldChar w:fldCharType="end"/>
      </w:r>
    </w:p>
    <w:p w14:paraId="47B038A5" w14:textId="052C1832"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2.3 Results</w:t>
      </w:r>
      <w:r w:rsidR="005E2DF9">
        <w:rPr>
          <w:noProof/>
        </w:rPr>
        <w:tab/>
      </w:r>
      <w:r w:rsidR="005E2DF9">
        <w:rPr>
          <w:noProof/>
        </w:rPr>
        <w:fldChar w:fldCharType="begin"/>
      </w:r>
      <w:r w:rsidR="005E2DF9">
        <w:rPr>
          <w:noProof/>
        </w:rPr>
        <w:instrText xml:space="preserve"> PAGEREF _Toc468464403 \h </w:instrText>
      </w:r>
      <w:r w:rsidR="005E2DF9">
        <w:rPr>
          <w:noProof/>
        </w:rPr>
      </w:r>
      <w:r w:rsidR="005E2DF9">
        <w:rPr>
          <w:noProof/>
        </w:rPr>
        <w:fldChar w:fldCharType="separate"/>
      </w:r>
      <w:r w:rsidR="005E2DF9">
        <w:rPr>
          <w:noProof/>
        </w:rPr>
        <w:t>39</w:t>
      </w:r>
      <w:r w:rsidR="005E2DF9">
        <w:rPr>
          <w:noProof/>
        </w:rPr>
        <w:fldChar w:fldCharType="end"/>
      </w:r>
    </w:p>
    <w:p w14:paraId="4E79EDE1"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2.3.1 Evaluation of the text-mining and curation data extraction pipeline</w:t>
      </w:r>
      <w:r w:rsidRPr="000F3BC8">
        <w:rPr>
          <w:b/>
          <w:noProof/>
        </w:rPr>
        <w:tab/>
      </w:r>
      <w:r w:rsidRPr="000F3BC8">
        <w:rPr>
          <w:b/>
          <w:noProof/>
        </w:rPr>
        <w:fldChar w:fldCharType="begin"/>
      </w:r>
      <w:r w:rsidRPr="000F3BC8">
        <w:rPr>
          <w:b/>
          <w:noProof/>
        </w:rPr>
        <w:instrText xml:space="preserve"> PAGEREF _Toc468464404 \h </w:instrText>
      </w:r>
      <w:r w:rsidRPr="000F3BC8">
        <w:rPr>
          <w:b/>
          <w:noProof/>
        </w:rPr>
      </w:r>
      <w:r w:rsidRPr="000F3BC8">
        <w:rPr>
          <w:b/>
          <w:noProof/>
        </w:rPr>
        <w:fldChar w:fldCharType="separate"/>
      </w:r>
      <w:r w:rsidRPr="000F3BC8">
        <w:rPr>
          <w:b/>
          <w:noProof/>
        </w:rPr>
        <w:t>39</w:t>
      </w:r>
      <w:r w:rsidRPr="000F3BC8">
        <w:rPr>
          <w:b/>
          <w:noProof/>
        </w:rPr>
        <w:fldChar w:fldCharType="end"/>
      </w:r>
    </w:p>
    <w:p w14:paraId="36A7A5B5"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2.3.2 Analysis of experimental solution recipes used by neurophysiologists</w:t>
      </w:r>
      <w:r w:rsidRPr="000F3BC8">
        <w:rPr>
          <w:b/>
          <w:noProof/>
        </w:rPr>
        <w:tab/>
      </w:r>
      <w:r w:rsidRPr="000F3BC8">
        <w:rPr>
          <w:b/>
          <w:noProof/>
        </w:rPr>
        <w:fldChar w:fldCharType="begin"/>
      </w:r>
      <w:r w:rsidRPr="000F3BC8">
        <w:rPr>
          <w:b/>
          <w:noProof/>
        </w:rPr>
        <w:instrText xml:space="preserve"> PAGEREF _Toc468464405 \h </w:instrText>
      </w:r>
      <w:r w:rsidRPr="000F3BC8">
        <w:rPr>
          <w:b/>
          <w:noProof/>
        </w:rPr>
      </w:r>
      <w:r w:rsidRPr="000F3BC8">
        <w:rPr>
          <w:b/>
          <w:noProof/>
        </w:rPr>
        <w:fldChar w:fldCharType="separate"/>
      </w:r>
      <w:r w:rsidRPr="000F3BC8">
        <w:rPr>
          <w:b/>
          <w:noProof/>
        </w:rPr>
        <w:t>43</w:t>
      </w:r>
      <w:r w:rsidRPr="000F3BC8">
        <w:rPr>
          <w:b/>
          <w:noProof/>
        </w:rPr>
        <w:fldChar w:fldCharType="end"/>
      </w:r>
    </w:p>
    <w:p w14:paraId="588CE9D8" w14:textId="77777777" w:rsidR="005E2DF9" w:rsidRDefault="005E2DF9" w:rsidP="001E02A6">
      <w:pPr>
        <w:pStyle w:val="TOC1"/>
        <w:rPr>
          <w:rFonts w:asciiTheme="minorHAnsi" w:eastAsiaTheme="minorEastAsia" w:hAnsiTheme="minorHAnsi" w:cstheme="minorBidi"/>
          <w:noProof/>
        </w:rPr>
      </w:pPr>
      <w:r w:rsidRPr="003E0924">
        <w:rPr>
          <w:noProof/>
          <w:lang w:val="en-CA"/>
        </w:rPr>
        <w:t>Chapter 3: Explaining study-to-study variability of electrophysiological properties using experimental conditions</w:t>
      </w:r>
      <w:r>
        <w:rPr>
          <w:noProof/>
        </w:rPr>
        <w:tab/>
      </w:r>
      <w:r>
        <w:rPr>
          <w:noProof/>
        </w:rPr>
        <w:fldChar w:fldCharType="begin"/>
      </w:r>
      <w:r>
        <w:rPr>
          <w:noProof/>
        </w:rPr>
        <w:instrText xml:space="preserve"> PAGEREF _Toc468464406 \h </w:instrText>
      </w:r>
      <w:r>
        <w:rPr>
          <w:noProof/>
        </w:rPr>
      </w:r>
      <w:r>
        <w:rPr>
          <w:noProof/>
        </w:rPr>
        <w:fldChar w:fldCharType="separate"/>
      </w:r>
      <w:r>
        <w:rPr>
          <w:noProof/>
        </w:rPr>
        <w:t>50</w:t>
      </w:r>
      <w:r>
        <w:rPr>
          <w:noProof/>
        </w:rPr>
        <w:fldChar w:fldCharType="end"/>
      </w:r>
    </w:p>
    <w:p w14:paraId="30F3DC2F" w14:textId="0546B8CC" w:rsidR="005E2DF9" w:rsidRDefault="001E02A6" w:rsidP="001E02A6">
      <w:pPr>
        <w:pStyle w:val="TOC1"/>
        <w:rPr>
          <w:rFonts w:asciiTheme="minorHAnsi" w:eastAsiaTheme="minorEastAsia" w:hAnsiTheme="minorHAnsi" w:cstheme="minorBidi"/>
          <w:noProof/>
        </w:rPr>
      </w:pPr>
      <w:r>
        <w:rPr>
          <w:noProof/>
          <w:lang w:val="en-CA"/>
        </w:rPr>
        <w:t xml:space="preserve">   </w:t>
      </w:r>
      <w:r w:rsidR="005E2DF9" w:rsidRPr="003E0924">
        <w:rPr>
          <w:noProof/>
          <w:lang w:val="en-CA"/>
        </w:rPr>
        <w:t>3.1 Methods</w:t>
      </w:r>
      <w:r w:rsidR="005E2DF9">
        <w:rPr>
          <w:noProof/>
        </w:rPr>
        <w:tab/>
      </w:r>
      <w:r w:rsidR="005E2DF9">
        <w:rPr>
          <w:noProof/>
        </w:rPr>
        <w:fldChar w:fldCharType="begin"/>
      </w:r>
      <w:r w:rsidR="005E2DF9">
        <w:rPr>
          <w:noProof/>
        </w:rPr>
        <w:instrText xml:space="preserve"> PAGEREF _Toc468464407 \h </w:instrText>
      </w:r>
      <w:r w:rsidR="005E2DF9">
        <w:rPr>
          <w:noProof/>
        </w:rPr>
      </w:r>
      <w:r w:rsidR="005E2DF9">
        <w:rPr>
          <w:noProof/>
        </w:rPr>
        <w:fldChar w:fldCharType="separate"/>
      </w:r>
      <w:r w:rsidR="005E2DF9">
        <w:rPr>
          <w:noProof/>
        </w:rPr>
        <w:t>50</w:t>
      </w:r>
      <w:r w:rsidR="005E2DF9">
        <w:rPr>
          <w:noProof/>
        </w:rPr>
        <w:fldChar w:fldCharType="end"/>
      </w:r>
    </w:p>
    <w:p w14:paraId="1652D350"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3.1.1 Modeling the effects of experimental conditions on the variability in electrophysiological properties</w:t>
      </w:r>
      <w:r w:rsidRPr="000F3BC8">
        <w:rPr>
          <w:b/>
          <w:noProof/>
        </w:rPr>
        <w:tab/>
      </w:r>
      <w:r w:rsidRPr="000F3BC8">
        <w:rPr>
          <w:b/>
          <w:noProof/>
        </w:rPr>
        <w:fldChar w:fldCharType="begin"/>
      </w:r>
      <w:r w:rsidRPr="000F3BC8">
        <w:rPr>
          <w:b/>
          <w:noProof/>
        </w:rPr>
        <w:instrText xml:space="preserve"> PAGEREF _Toc468464408 \h </w:instrText>
      </w:r>
      <w:r w:rsidRPr="000F3BC8">
        <w:rPr>
          <w:b/>
          <w:noProof/>
        </w:rPr>
      </w:r>
      <w:r w:rsidRPr="000F3BC8">
        <w:rPr>
          <w:b/>
          <w:noProof/>
        </w:rPr>
        <w:fldChar w:fldCharType="separate"/>
      </w:r>
      <w:r w:rsidRPr="000F3BC8">
        <w:rPr>
          <w:b/>
          <w:noProof/>
        </w:rPr>
        <w:t>50</w:t>
      </w:r>
      <w:r w:rsidRPr="000F3BC8">
        <w:rPr>
          <w:b/>
          <w:noProof/>
        </w:rPr>
        <w:fldChar w:fldCharType="end"/>
      </w:r>
    </w:p>
    <w:p w14:paraId="02816E8C"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3.1.1.1 Constructing univariate linear models</w:t>
      </w:r>
      <w:r w:rsidRPr="000F3BC8">
        <w:rPr>
          <w:b/>
          <w:noProof/>
        </w:rPr>
        <w:tab/>
      </w:r>
      <w:r w:rsidRPr="000F3BC8">
        <w:rPr>
          <w:b/>
          <w:noProof/>
        </w:rPr>
        <w:fldChar w:fldCharType="begin"/>
      </w:r>
      <w:r w:rsidRPr="000F3BC8">
        <w:rPr>
          <w:b/>
          <w:noProof/>
        </w:rPr>
        <w:instrText xml:space="preserve"> PAGEREF _Toc468464409 \h </w:instrText>
      </w:r>
      <w:r w:rsidRPr="000F3BC8">
        <w:rPr>
          <w:b/>
          <w:noProof/>
        </w:rPr>
      </w:r>
      <w:r w:rsidRPr="000F3BC8">
        <w:rPr>
          <w:b/>
          <w:noProof/>
        </w:rPr>
        <w:fldChar w:fldCharType="separate"/>
      </w:r>
      <w:r w:rsidRPr="000F3BC8">
        <w:rPr>
          <w:b/>
          <w:noProof/>
        </w:rPr>
        <w:t>51</w:t>
      </w:r>
      <w:r w:rsidRPr="000F3BC8">
        <w:rPr>
          <w:b/>
          <w:noProof/>
        </w:rPr>
        <w:fldChar w:fldCharType="end"/>
      </w:r>
    </w:p>
    <w:p w14:paraId="3A7A931A"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3.1.1.2 Multiple regression approach</w:t>
      </w:r>
      <w:r w:rsidRPr="000F3BC8">
        <w:rPr>
          <w:b/>
          <w:noProof/>
        </w:rPr>
        <w:tab/>
      </w:r>
      <w:r w:rsidRPr="000F3BC8">
        <w:rPr>
          <w:b/>
          <w:noProof/>
        </w:rPr>
        <w:fldChar w:fldCharType="begin"/>
      </w:r>
      <w:r w:rsidRPr="000F3BC8">
        <w:rPr>
          <w:b/>
          <w:noProof/>
        </w:rPr>
        <w:instrText xml:space="preserve"> PAGEREF _Toc468464410 \h </w:instrText>
      </w:r>
      <w:r w:rsidRPr="000F3BC8">
        <w:rPr>
          <w:b/>
          <w:noProof/>
        </w:rPr>
      </w:r>
      <w:r w:rsidRPr="000F3BC8">
        <w:rPr>
          <w:b/>
          <w:noProof/>
        </w:rPr>
        <w:fldChar w:fldCharType="separate"/>
      </w:r>
      <w:r w:rsidRPr="000F3BC8">
        <w:rPr>
          <w:b/>
          <w:noProof/>
        </w:rPr>
        <w:t>52</w:t>
      </w:r>
      <w:r w:rsidRPr="000F3BC8">
        <w:rPr>
          <w:b/>
          <w:noProof/>
        </w:rPr>
        <w:fldChar w:fldCharType="end"/>
      </w:r>
    </w:p>
    <w:p w14:paraId="0B6A26AA"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3.1.1.3 Incorporating only the highest predictive features into each ephys property model</w:t>
      </w:r>
      <w:r w:rsidRPr="000F3BC8">
        <w:rPr>
          <w:b/>
          <w:noProof/>
        </w:rPr>
        <w:tab/>
      </w:r>
      <w:r w:rsidRPr="000F3BC8">
        <w:rPr>
          <w:b/>
          <w:noProof/>
        </w:rPr>
        <w:fldChar w:fldCharType="begin"/>
      </w:r>
      <w:r w:rsidRPr="000F3BC8">
        <w:rPr>
          <w:b/>
          <w:noProof/>
        </w:rPr>
        <w:instrText xml:space="preserve"> PAGEREF _Toc468464411 \h </w:instrText>
      </w:r>
      <w:r w:rsidRPr="000F3BC8">
        <w:rPr>
          <w:b/>
          <w:noProof/>
        </w:rPr>
      </w:r>
      <w:r w:rsidRPr="000F3BC8">
        <w:rPr>
          <w:b/>
          <w:noProof/>
        </w:rPr>
        <w:fldChar w:fldCharType="separate"/>
      </w:r>
      <w:r w:rsidRPr="000F3BC8">
        <w:rPr>
          <w:b/>
          <w:noProof/>
        </w:rPr>
        <w:t>54</w:t>
      </w:r>
      <w:r w:rsidRPr="000F3BC8">
        <w:rPr>
          <w:b/>
          <w:noProof/>
        </w:rPr>
        <w:fldChar w:fldCharType="end"/>
      </w:r>
    </w:p>
    <w:p w14:paraId="025A068D"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3.1.2 Validating proposed ephys property models</w:t>
      </w:r>
      <w:r w:rsidRPr="000F3BC8">
        <w:rPr>
          <w:b/>
          <w:noProof/>
        </w:rPr>
        <w:tab/>
      </w:r>
      <w:r w:rsidRPr="000F3BC8">
        <w:rPr>
          <w:b/>
          <w:noProof/>
        </w:rPr>
        <w:fldChar w:fldCharType="begin"/>
      </w:r>
      <w:r w:rsidRPr="000F3BC8">
        <w:rPr>
          <w:b/>
          <w:noProof/>
        </w:rPr>
        <w:instrText xml:space="preserve"> PAGEREF _Toc468464412 \h </w:instrText>
      </w:r>
      <w:r w:rsidRPr="000F3BC8">
        <w:rPr>
          <w:b/>
          <w:noProof/>
        </w:rPr>
      </w:r>
      <w:r w:rsidRPr="000F3BC8">
        <w:rPr>
          <w:b/>
          <w:noProof/>
        </w:rPr>
        <w:fldChar w:fldCharType="separate"/>
      </w:r>
      <w:r w:rsidRPr="000F3BC8">
        <w:rPr>
          <w:b/>
          <w:noProof/>
        </w:rPr>
        <w:t>57</w:t>
      </w:r>
      <w:r w:rsidRPr="000F3BC8">
        <w:rPr>
          <w:b/>
          <w:noProof/>
        </w:rPr>
        <w:fldChar w:fldCharType="end"/>
      </w:r>
    </w:p>
    <w:p w14:paraId="52BA0AF1" w14:textId="77777777" w:rsidR="005E2DF9" w:rsidRDefault="005E2DF9" w:rsidP="001E02A6">
      <w:pPr>
        <w:pStyle w:val="TOC1"/>
        <w:rPr>
          <w:rFonts w:asciiTheme="minorHAnsi" w:eastAsiaTheme="minorEastAsia" w:hAnsiTheme="minorHAnsi" w:cstheme="minorBidi"/>
          <w:noProof/>
        </w:rPr>
      </w:pPr>
      <w:r w:rsidRPr="003E0924">
        <w:rPr>
          <w:noProof/>
          <w:lang w:val="en-CA"/>
        </w:rPr>
        <w:t>3.2 Results</w:t>
      </w:r>
      <w:r>
        <w:rPr>
          <w:noProof/>
        </w:rPr>
        <w:tab/>
      </w:r>
      <w:r>
        <w:rPr>
          <w:noProof/>
        </w:rPr>
        <w:fldChar w:fldCharType="begin"/>
      </w:r>
      <w:r>
        <w:rPr>
          <w:noProof/>
        </w:rPr>
        <w:instrText xml:space="preserve"> PAGEREF _Toc468464413 \h </w:instrText>
      </w:r>
      <w:r>
        <w:rPr>
          <w:noProof/>
        </w:rPr>
      </w:r>
      <w:r>
        <w:rPr>
          <w:noProof/>
        </w:rPr>
        <w:fldChar w:fldCharType="separate"/>
      </w:r>
      <w:r>
        <w:rPr>
          <w:noProof/>
        </w:rPr>
        <w:t>59</w:t>
      </w:r>
      <w:r>
        <w:rPr>
          <w:noProof/>
        </w:rPr>
        <w:fldChar w:fldCharType="end"/>
      </w:r>
    </w:p>
    <w:p w14:paraId="4642907A"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3.2.1 Dataset overview</w:t>
      </w:r>
      <w:r w:rsidRPr="000F3BC8">
        <w:rPr>
          <w:b/>
          <w:noProof/>
        </w:rPr>
        <w:tab/>
      </w:r>
      <w:r w:rsidRPr="000F3BC8">
        <w:rPr>
          <w:b/>
          <w:noProof/>
        </w:rPr>
        <w:fldChar w:fldCharType="begin"/>
      </w:r>
      <w:r w:rsidRPr="000F3BC8">
        <w:rPr>
          <w:b/>
          <w:noProof/>
        </w:rPr>
        <w:instrText xml:space="preserve"> PAGEREF _Toc468464414 \h </w:instrText>
      </w:r>
      <w:r w:rsidRPr="000F3BC8">
        <w:rPr>
          <w:b/>
          <w:noProof/>
        </w:rPr>
      </w:r>
      <w:r w:rsidRPr="000F3BC8">
        <w:rPr>
          <w:b/>
          <w:noProof/>
        </w:rPr>
        <w:fldChar w:fldCharType="separate"/>
      </w:r>
      <w:r w:rsidRPr="000F3BC8">
        <w:rPr>
          <w:b/>
          <w:noProof/>
        </w:rPr>
        <w:t>59</w:t>
      </w:r>
      <w:r w:rsidRPr="000F3BC8">
        <w:rPr>
          <w:b/>
          <w:noProof/>
        </w:rPr>
        <w:fldChar w:fldCharType="end"/>
      </w:r>
    </w:p>
    <w:p w14:paraId="02AD6966"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3.2.2 Assessing study-to-study electrophysiological variability</w:t>
      </w:r>
      <w:r w:rsidRPr="000F3BC8">
        <w:rPr>
          <w:b/>
          <w:noProof/>
        </w:rPr>
        <w:tab/>
      </w:r>
      <w:r w:rsidRPr="000F3BC8">
        <w:rPr>
          <w:b/>
          <w:noProof/>
        </w:rPr>
        <w:fldChar w:fldCharType="begin"/>
      </w:r>
      <w:r w:rsidRPr="000F3BC8">
        <w:rPr>
          <w:b/>
          <w:noProof/>
        </w:rPr>
        <w:instrText xml:space="preserve"> PAGEREF _Toc468464415 \h </w:instrText>
      </w:r>
      <w:r w:rsidRPr="000F3BC8">
        <w:rPr>
          <w:b/>
          <w:noProof/>
        </w:rPr>
      </w:r>
      <w:r w:rsidRPr="000F3BC8">
        <w:rPr>
          <w:b/>
          <w:noProof/>
        </w:rPr>
        <w:fldChar w:fldCharType="separate"/>
      </w:r>
      <w:r w:rsidRPr="000F3BC8">
        <w:rPr>
          <w:b/>
          <w:noProof/>
        </w:rPr>
        <w:t>63</w:t>
      </w:r>
      <w:r w:rsidRPr="000F3BC8">
        <w:rPr>
          <w:b/>
          <w:noProof/>
        </w:rPr>
        <w:fldChar w:fldCharType="end"/>
      </w:r>
    </w:p>
    <w:p w14:paraId="51B10FB2"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3.2.3 Modeling electrophysiological properties with experimental metadata</w:t>
      </w:r>
      <w:r w:rsidRPr="000F3BC8">
        <w:rPr>
          <w:b/>
          <w:noProof/>
        </w:rPr>
        <w:tab/>
      </w:r>
      <w:r w:rsidRPr="000F3BC8">
        <w:rPr>
          <w:b/>
          <w:noProof/>
        </w:rPr>
        <w:fldChar w:fldCharType="begin"/>
      </w:r>
      <w:r w:rsidRPr="000F3BC8">
        <w:rPr>
          <w:b/>
          <w:noProof/>
        </w:rPr>
        <w:instrText xml:space="preserve"> PAGEREF _Toc468464416 \h </w:instrText>
      </w:r>
      <w:r w:rsidRPr="000F3BC8">
        <w:rPr>
          <w:b/>
          <w:noProof/>
        </w:rPr>
      </w:r>
      <w:r w:rsidRPr="000F3BC8">
        <w:rPr>
          <w:b/>
          <w:noProof/>
        </w:rPr>
        <w:fldChar w:fldCharType="separate"/>
      </w:r>
      <w:r w:rsidRPr="000F3BC8">
        <w:rPr>
          <w:b/>
          <w:noProof/>
        </w:rPr>
        <w:t>66</w:t>
      </w:r>
      <w:r w:rsidRPr="000F3BC8">
        <w:rPr>
          <w:b/>
          <w:noProof/>
        </w:rPr>
        <w:fldChar w:fldCharType="end"/>
      </w:r>
    </w:p>
    <w:p w14:paraId="10B40EDD"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3.2.3.1 Explaining electrophysiological variance using single solution components</w:t>
      </w:r>
      <w:r w:rsidRPr="000F3BC8">
        <w:rPr>
          <w:b/>
          <w:noProof/>
        </w:rPr>
        <w:tab/>
      </w:r>
      <w:r w:rsidRPr="000F3BC8">
        <w:rPr>
          <w:b/>
          <w:noProof/>
        </w:rPr>
        <w:fldChar w:fldCharType="begin"/>
      </w:r>
      <w:r w:rsidRPr="000F3BC8">
        <w:rPr>
          <w:b/>
          <w:noProof/>
        </w:rPr>
        <w:instrText xml:space="preserve"> PAGEREF _Toc468464417 \h </w:instrText>
      </w:r>
      <w:r w:rsidRPr="000F3BC8">
        <w:rPr>
          <w:b/>
          <w:noProof/>
        </w:rPr>
      </w:r>
      <w:r w:rsidRPr="000F3BC8">
        <w:rPr>
          <w:b/>
          <w:noProof/>
        </w:rPr>
        <w:fldChar w:fldCharType="separate"/>
      </w:r>
      <w:r w:rsidRPr="000F3BC8">
        <w:rPr>
          <w:b/>
          <w:noProof/>
        </w:rPr>
        <w:t>66</w:t>
      </w:r>
      <w:r w:rsidRPr="000F3BC8">
        <w:rPr>
          <w:b/>
          <w:noProof/>
        </w:rPr>
        <w:fldChar w:fldCharType="end"/>
      </w:r>
    </w:p>
    <w:p w14:paraId="66AAEDAE"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3.2.3.2 Multiple regression approach for modeling variability in electrophysiological properties</w:t>
      </w:r>
      <w:r w:rsidRPr="000F3BC8">
        <w:rPr>
          <w:b/>
          <w:noProof/>
        </w:rPr>
        <w:tab/>
      </w:r>
      <w:r w:rsidRPr="000F3BC8">
        <w:rPr>
          <w:b/>
          <w:noProof/>
        </w:rPr>
        <w:fldChar w:fldCharType="begin"/>
      </w:r>
      <w:r w:rsidRPr="000F3BC8">
        <w:rPr>
          <w:b/>
          <w:noProof/>
        </w:rPr>
        <w:instrText xml:space="preserve"> PAGEREF _Toc468464418 \h </w:instrText>
      </w:r>
      <w:r w:rsidRPr="000F3BC8">
        <w:rPr>
          <w:b/>
          <w:noProof/>
        </w:rPr>
      </w:r>
      <w:r w:rsidRPr="000F3BC8">
        <w:rPr>
          <w:b/>
          <w:noProof/>
        </w:rPr>
        <w:fldChar w:fldCharType="separate"/>
      </w:r>
      <w:r w:rsidRPr="000F3BC8">
        <w:rPr>
          <w:b/>
          <w:noProof/>
        </w:rPr>
        <w:t>68</w:t>
      </w:r>
      <w:r w:rsidRPr="000F3BC8">
        <w:rPr>
          <w:b/>
          <w:noProof/>
        </w:rPr>
        <w:fldChar w:fldCharType="end"/>
      </w:r>
    </w:p>
    <w:p w14:paraId="466D0B4B"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lastRenderedPageBreak/>
        <w:t>3.2.4 Optimizing multiple regression models for predicting specific electrophysiological properties</w:t>
      </w:r>
      <w:r w:rsidRPr="000F3BC8">
        <w:rPr>
          <w:b/>
          <w:noProof/>
        </w:rPr>
        <w:tab/>
      </w:r>
      <w:r w:rsidRPr="000F3BC8">
        <w:rPr>
          <w:b/>
          <w:noProof/>
        </w:rPr>
        <w:fldChar w:fldCharType="begin"/>
      </w:r>
      <w:r w:rsidRPr="000F3BC8">
        <w:rPr>
          <w:b/>
          <w:noProof/>
        </w:rPr>
        <w:instrText xml:space="preserve"> PAGEREF _Toc468464419 \h </w:instrText>
      </w:r>
      <w:r w:rsidRPr="000F3BC8">
        <w:rPr>
          <w:b/>
          <w:noProof/>
        </w:rPr>
      </w:r>
      <w:r w:rsidRPr="000F3BC8">
        <w:rPr>
          <w:b/>
          <w:noProof/>
        </w:rPr>
        <w:fldChar w:fldCharType="separate"/>
      </w:r>
      <w:r w:rsidRPr="000F3BC8">
        <w:rPr>
          <w:b/>
          <w:noProof/>
        </w:rPr>
        <w:t>75</w:t>
      </w:r>
      <w:r w:rsidRPr="000F3BC8">
        <w:rPr>
          <w:b/>
          <w:noProof/>
        </w:rPr>
        <w:fldChar w:fldCharType="end"/>
      </w:r>
    </w:p>
    <w:p w14:paraId="60572957"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3.2.4.1 Selection of the most predictive experimental conditions per property</w:t>
      </w:r>
      <w:r w:rsidRPr="000F3BC8">
        <w:rPr>
          <w:b/>
          <w:noProof/>
        </w:rPr>
        <w:tab/>
      </w:r>
      <w:r w:rsidRPr="000F3BC8">
        <w:rPr>
          <w:b/>
          <w:noProof/>
        </w:rPr>
        <w:fldChar w:fldCharType="begin"/>
      </w:r>
      <w:r w:rsidRPr="000F3BC8">
        <w:rPr>
          <w:b/>
          <w:noProof/>
        </w:rPr>
        <w:instrText xml:space="preserve"> PAGEREF _Toc468464420 \h </w:instrText>
      </w:r>
      <w:r w:rsidRPr="000F3BC8">
        <w:rPr>
          <w:b/>
          <w:noProof/>
        </w:rPr>
      </w:r>
      <w:r w:rsidRPr="000F3BC8">
        <w:rPr>
          <w:b/>
          <w:noProof/>
        </w:rPr>
        <w:fldChar w:fldCharType="separate"/>
      </w:r>
      <w:r w:rsidRPr="000F3BC8">
        <w:rPr>
          <w:b/>
          <w:noProof/>
        </w:rPr>
        <w:t>75</w:t>
      </w:r>
      <w:r w:rsidRPr="000F3BC8">
        <w:rPr>
          <w:b/>
          <w:noProof/>
        </w:rPr>
        <w:fldChar w:fldCharType="end"/>
      </w:r>
    </w:p>
    <w:p w14:paraId="0AD9DA6E"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3.2.4.2 Validating optimized models with NeuroElectro and Allen Institute Cell Types data</w:t>
      </w:r>
      <w:r w:rsidRPr="000F3BC8">
        <w:rPr>
          <w:b/>
          <w:noProof/>
        </w:rPr>
        <w:tab/>
      </w:r>
      <w:r w:rsidRPr="000F3BC8">
        <w:rPr>
          <w:b/>
          <w:noProof/>
        </w:rPr>
        <w:fldChar w:fldCharType="begin"/>
      </w:r>
      <w:r w:rsidRPr="000F3BC8">
        <w:rPr>
          <w:b/>
          <w:noProof/>
        </w:rPr>
        <w:instrText xml:space="preserve"> PAGEREF _Toc468464421 \h </w:instrText>
      </w:r>
      <w:r w:rsidRPr="000F3BC8">
        <w:rPr>
          <w:b/>
          <w:noProof/>
        </w:rPr>
      </w:r>
      <w:r w:rsidRPr="000F3BC8">
        <w:rPr>
          <w:b/>
          <w:noProof/>
        </w:rPr>
        <w:fldChar w:fldCharType="separate"/>
      </w:r>
      <w:r w:rsidRPr="000F3BC8">
        <w:rPr>
          <w:b/>
          <w:noProof/>
        </w:rPr>
        <w:t>79</w:t>
      </w:r>
      <w:r w:rsidRPr="000F3BC8">
        <w:rPr>
          <w:b/>
          <w:noProof/>
        </w:rPr>
        <w:fldChar w:fldCharType="end"/>
      </w:r>
    </w:p>
    <w:p w14:paraId="629D700C" w14:textId="77777777" w:rsidR="005E2DF9" w:rsidRDefault="005E2DF9" w:rsidP="001E02A6">
      <w:pPr>
        <w:pStyle w:val="TOC1"/>
        <w:rPr>
          <w:rFonts w:asciiTheme="minorHAnsi" w:eastAsiaTheme="minorEastAsia" w:hAnsiTheme="minorHAnsi" w:cstheme="minorBidi"/>
          <w:noProof/>
        </w:rPr>
      </w:pPr>
      <w:r>
        <w:rPr>
          <w:noProof/>
        </w:rPr>
        <w:t>Chapter 4: Discussion and conclusion</w:t>
      </w:r>
      <w:r>
        <w:rPr>
          <w:noProof/>
        </w:rPr>
        <w:tab/>
      </w:r>
      <w:r>
        <w:rPr>
          <w:noProof/>
        </w:rPr>
        <w:fldChar w:fldCharType="begin"/>
      </w:r>
      <w:r>
        <w:rPr>
          <w:noProof/>
        </w:rPr>
        <w:instrText xml:space="preserve"> PAGEREF _Toc468464422 \h </w:instrText>
      </w:r>
      <w:r>
        <w:rPr>
          <w:noProof/>
        </w:rPr>
      </w:r>
      <w:r>
        <w:rPr>
          <w:noProof/>
        </w:rPr>
        <w:fldChar w:fldCharType="separate"/>
      </w:r>
      <w:r>
        <w:rPr>
          <w:noProof/>
        </w:rPr>
        <w:t>82</w:t>
      </w:r>
      <w:r>
        <w:rPr>
          <w:noProof/>
        </w:rPr>
        <w:fldChar w:fldCharType="end"/>
      </w:r>
    </w:p>
    <w:p w14:paraId="4CE05E24" w14:textId="3FC15E42"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4.1 Discussion</w:t>
      </w:r>
      <w:r w:rsidR="005E2DF9">
        <w:rPr>
          <w:noProof/>
        </w:rPr>
        <w:tab/>
      </w:r>
      <w:r w:rsidR="005E2DF9">
        <w:rPr>
          <w:noProof/>
        </w:rPr>
        <w:fldChar w:fldCharType="begin"/>
      </w:r>
      <w:r w:rsidR="005E2DF9">
        <w:rPr>
          <w:noProof/>
        </w:rPr>
        <w:instrText xml:space="preserve"> PAGEREF _Toc468464423 \h </w:instrText>
      </w:r>
      <w:r w:rsidR="005E2DF9">
        <w:rPr>
          <w:noProof/>
        </w:rPr>
      </w:r>
      <w:r w:rsidR="005E2DF9">
        <w:rPr>
          <w:noProof/>
        </w:rPr>
        <w:fldChar w:fldCharType="separate"/>
      </w:r>
      <w:r w:rsidR="005E2DF9">
        <w:rPr>
          <w:noProof/>
        </w:rPr>
        <w:t>84</w:t>
      </w:r>
      <w:r w:rsidR="005E2DF9">
        <w:rPr>
          <w:noProof/>
        </w:rPr>
        <w:fldChar w:fldCharType="end"/>
      </w:r>
    </w:p>
    <w:p w14:paraId="5688667D" w14:textId="77777777" w:rsidR="005E2DF9" w:rsidRPr="000F3BC8" w:rsidRDefault="005E2DF9" w:rsidP="001E02A6">
      <w:pPr>
        <w:pStyle w:val="TOC3"/>
        <w:ind w:left="340"/>
        <w:rPr>
          <w:rFonts w:asciiTheme="minorHAnsi" w:eastAsiaTheme="minorEastAsia" w:hAnsiTheme="minorHAnsi" w:cstheme="minorBidi"/>
          <w:b/>
          <w:noProof/>
          <w:szCs w:val="24"/>
        </w:rPr>
      </w:pPr>
      <w:r w:rsidRPr="000F3BC8">
        <w:rPr>
          <w:b/>
          <w:noProof/>
        </w:rPr>
        <w:t>4.1.1 Challenges in gathering experimental solution information using text-mining and curation</w:t>
      </w:r>
      <w:r w:rsidRPr="000F3BC8">
        <w:rPr>
          <w:b/>
          <w:noProof/>
        </w:rPr>
        <w:tab/>
      </w:r>
      <w:r w:rsidRPr="000F3BC8">
        <w:rPr>
          <w:b/>
          <w:noProof/>
        </w:rPr>
        <w:fldChar w:fldCharType="begin"/>
      </w:r>
      <w:r w:rsidRPr="000F3BC8">
        <w:rPr>
          <w:b/>
          <w:noProof/>
        </w:rPr>
        <w:instrText xml:space="preserve"> PAGEREF _Toc468464424 \h </w:instrText>
      </w:r>
      <w:r w:rsidRPr="000F3BC8">
        <w:rPr>
          <w:b/>
          <w:noProof/>
        </w:rPr>
      </w:r>
      <w:r w:rsidRPr="000F3BC8">
        <w:rPr>
          <w:b/>
          <w:noProof/>
        </w:rPr>
        <w:fldChar w:fldCharType="separate"/>
      </w:r>
      <w:r w:rsidRPr="000F3BC8">
        <w:rPr>
          <w:b/>
          <w:noProof/>
        </w:rPr>
        <w:t>84</w:t>
      </w:r>
      <w:r w:rsidRPr="000F3BC8">
        <w:rPr>
          <w:b/>
          <w:noProof/>
        </w:rPr>
        <w:fldChar w:fldCharType="end"/>
      </w:r>
    </w:p>
    <w:p w14:paraId="49D0BA54" w14:textId="77777777" w:rsidR="005E2DF9" w:rsidRPr="000F3BC8" w:rsidRDefault="005E2DF9" w:rsidP="001E02A6">
      <w:pPr>
        <w:pStyle w:val="TOC3"/>
        <w:ind w:left="340"/>
        <w:rPr>
          <w:rFonts w:asciiTheme="minorHAnsi" w:eastAsiaTheme="minorEastAsia" w:hAnsiTheme="minorHAnsi" w:cstheme="minorBidi"/>
          <w:b/>
          <w:noProof/>
          <w:szCs w:val="24"/>
        </w:rPr>
      </w:pPr>
      <w:r w:rsidRPr="000F3BC8">
        <w:rPr>
          <w:b/>
          <w:noProof/>
        </w:rPr>
        <w:t>4.1.2 Trends in experimental solution recipes</w:t>
      </w:r>
      <w:r w:rsidRPr="000F3BC8">
        <w:rPr>
          <w:b/>
          <w:noProof/>
        </w:rPr>
        <w:tab/>
      </w:r>
      <w:r w:rsidRPr="000F3BC8">
        <w:rPr>
          <w:b/>
          <w:noProof/>
        </w:rPr>
        <w:fldChar w:fldCharType="begin"/>
      </w:r>
      <w:r w:rsidRPr="000F3BC8">
        <w:rPr>
          <w:b/>
          <w:noProof/>
        </w:rPr>
        <w:instrText xml:space="preserve"> PAGEREF _Toc468464425 \h </w:instrText>
      </w:r>
      <w:r w:rsidRPr="000F3BC8">
        <w:rPr>
          <w:b/>
          <w:noProof/>
        </w:rPr>
      </w:r>
      <w:r w:rsidRPr="000F3BC8">
        <w:rPr>
          <w:b/>
          <w:noProof/>
        </w:rPr>
        <w:fldChar w:fldCharType="separate"/>
      </w:r>
      <w:r w:rsidRPr="000F3BC8">
        <w:rPr>
          <w:b/>
          <w:noProof/>
        </w:rPr>
        <w:t>87</w:t>
      </w:r>
      <w:r w:rsidRPr="000F3BC8">
        <w:rPr>
          <w:b/>
          <w:noProof/>
        </w:rPr>
        <w:fldChar w:fldCharType="end"/>
      </w:r>
    </w:p>
    <w:p w14:paraId="6788F816" w14:textId="77777777" w:rsidR="005E2DF9" w:rsidRPr="000F3BC8" w:rsidRDefault="005E2DF9" w:rsidP="001E02A6">
      <w:pPr>
        <w:pStyle w:val="TOC3"/>
        <w:ind w:left="340"/>
        <w:rPr>
          <w:rFonts w:asciiTheme="minorHAnsi" w:eastAsiaTheme="minorEastAsia" w:hAnsiTheme="minorHAnsi" w:cstheme="minorBidi"/>
          <w:b/>
          <w:noProof/>
          <w:szCs w:val="24"/>
        </w:rPr>
      </w:pPr>
      <w:r w:rsidRPr="000F3BC8">
        <w:rPr>
          <w:b/>
          <w:noProof/>
        </w:rPr>
        <w:t>4.1.3 Implications of modeling study-to-study electrophysiological variability</w:t>
      </w:r>
      <w:r w:rsidRPr="000F3BC8">
        <w:rPr>
          <w:b/>
          <w:noProof/>
        </w:rPr>
        <w:tab/>
      </w:r>
      <w:r w:rsidRPr="000F3BC8">
        <w:rPr>
          <w:b/>
          <w:noProof/>
        </w:rPr>
        <w:fldChar w:fldCharType="begin"/>
      </w:r>
      <w:r w:rsidRPr="000F3BC8">
        <w:rPr>
          <w:b/>
          <w:noProof/>
        </w:rPr>
        <w:instrText xml:space="preserve"> PAGEREF _Toc468464426 \h </w:instrText>
      </w:r>
      <w:r w:rsidRPr="000F3BC8">
        <w:rPr>
          <w:b/>
          <w:noProof/>
        </w:rPr>
      </w:r>
      <w:r w:rsidRPr="000F3BC8">
        <w:rPr>
          <w:b/>
          <w:noProof/>
        </w:rPr>
        <w:fldChar w:fldCharType="separate"/>
      </w:r>
      <w:r w:rsidRPr="000F3BC8">
        <w:rPr>
          <w:b/>
          <w:noProof/>
        </w:rPr>
        <w:t>90</w:t>
      </w:r>
      <w:r w:rsidRPr="000F3BC8">
        <w:rPr>
          <w:b/>
          <w:noProof/>
        </w:rPr>
        <w:fldChar w:fldCharType="end"/>
      </w:r>
    </w:p>
    <w:p w14:paraId="0CA26074" w14:textId="7849D55A"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4.2 Future directions</w:t>
      </w:r>
      <w:r w:rsidR="005E2DF9">
        <w:rPr>
          <w:noProof/>
        </w:rPr>
        <w:tab/>
      </w:r>
      <w:r w:rsidR="005E2DF9">
        <w:rPr>
          <w:noProof/>
        </w:rPr>
        <w:fldChar w:fldCharType="begin"/>
      </w:r>
      <w:r w:rsidR="005E2DF9">
        <w:rPr>
          <w:noProof/>
        </w:rPr>
        <w:instrText xml:space="preserve"> PAGEREF _Toc468464427 \h </w:instrText>
      </w:r>
      <w:r w:rsidR="005E2DF9">
        <w:rPr>
          <w:noProof/>
        </w:rPr>
      </w:r>
      <w:r w:rsidR="005E2DF9">
        <w:rPr>
          <w:noProof/>
        </w:rPr>
        <w:fldChar w:fldCharType="separate"/>
      </w:r>
      <w:r w:rsidR="005E2DF9">
        <w:rPr>
          <w:noProof/>
        </w:rPr>
        <w:t>95</w:t>
      </w:r>
      <w:r w:rsidR="005E2DF9">
        <w:rPr>
          <w:noProof/>
        </w:rPr>
        <w:fldChar w:fldCharType="end"/>
      </w:r>
    </w:p>
    <w:p w14:paraId="4C5AEA4D" w14:textId="438AE1F2"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4.3 Conclusion</w:t>
      </w:r>
      <w:r w:rsidR="005E2DF9">
        <w:rPr>
          <w:noProof/>
        </w:rPr>
        <w:tab/>
      </w:r>
      <w:r w:rsidR="005E2DF9">
        <w:rPr>
          <w:noProof/>
        </w:rPr>
        <w:fldChar w:fldCharType="begin"/>
      </w:r>
      <w:r w:rsidR="005E2DF9">
        <w:rPr>
          <w:noProof/>
        </w:rPr>
        <w:instrText xml:space="preserve"> PAGEREF _Toc468464428 \h </w:instrText>
      </w:r>
      <w:r w:rsidR="005E2DF9">
        <w:rPr>
          <w:noProof/>
        </w:rPr>
      </w:r>
      <w:r w:rsidR="005E2DF9">
        <w:rPr>
          <w:noProof/>
        </w:rPr>
        <w:fldChar w:fldCharType="separate"/>
      </w:r>
      <w:r w:rsidR="005E2DF9">
        <w:rPr>
          <w:noProof/>
        </w:rPr>
        <w:t>97</w:t>
      </w:r>
      <w:r w:rsidR="005E2DF9">
        <w:rPr>
          <w:noProof/>
        </w:rPr>
        <w:fldChar w:fldCharType="end"/>
      </w:r>
    </w:p>
    <w:p w14:paraId="56DB7399" w14:textId="77777777" w:rsidR="005E2DF9" w:rsidRDefault="005E2DF9" w:rsidP="001E02A6">
      <w:pPr>
        <w:pStyle w:val="TOC1"/>
        <w:rPr>
          <w:rFonts w:asciiTheme="minorHAnsi" w:eastAsiaTheme="minorEastAsia" w:hAnsiTheme="minorHAnsi" w:cstheme="minorBidi"/>
          <w:noProof/>
        </w:rPr>
      </w:pPr>
      <w:r>
        <w:rPr>
          <w:noProof/>
        </w:rPr>
        <w:t>Bibliography</w:t>
      </w:r>
      <w:r>
        <w:rPr>
          <w:noProof/>
        </w:rPr>
        <w:tab/>
      </w:r>
      <w:r>
        <w:rPr>
          <w:noProof/>
        </w:rPr>
        <w:fldChar w:fldCharType="begin"/>
      </w:r>
      <w:r>
        <w:rPr>
          <w:noProof/>
        </w:rPr>
        <w:instrText xml:space="preserve"> PAGEREF _Toc468464429 \h </w:instrText>
      </w:r>
      <w:r>
        <w:rPr>
          <w:noProof/>
        </w:rPr>
      </w:r>
      <w:r>
        <w:rPr>
          <w:noProof/>
        </w:rPr>
        <w:fldChar w:fldCharType="separate"/>
      </w:r>
      <w:r>
        <w:rPr>
          <w:noProof/>
        </w:rPr>
        <w:t>98</w:t>
      </w:r>
      <w:r>
        <w:rPr>
          <w:noProof/>
        </w:rPr>
        <w:fldChar w:fldCharType="end"/>
      </w:r>
    </w:p>
    <w:p w14:paraId="3BEE9670" w14:textId="77777777" w:rsidR="005E2DF9" w:rsidRDefault="005E2DF9" w:rsidP="001E02A6">
      <w:pPr>
        <w:pStyle w:val="TOC1"/>
        <w:rPr>
          <w:rFonts w:asciiTheme="minorHAnsi" w:eastAsiaTheme="minorEastAsia" w:hAnsiTheme="minorHAnsi" w:cstheme="minorBidi"/>
          <w:noProof/>
        </w:rPr>
      </w:pPr>
      <w:r>
        <w:rPr>
          <w:noProof/>
        </w:rPr>
        <w:t>Appendices</w:t>
      </w:r>
      <w:r>
        <w:rPr>
          <w:noProof/>
        </w:rPr>
        <w:tab/>
      </w:r>
      <w:r>
        <w:rPr>
          <w:noProof/>
        </w:rPr>
        <w:fldChar w:fldCharType="begin"/>
      </w:r>
      <w:r>
        <w:rPr>
          <w:noProof/>
        </w:rPr>
        <w:instrText xml:space="preserve"> PAGEREF _Toc468464430 \h </w:instrText>
      </w:r>
      <w:r>
        <w:rPr>
          <w:noProof/>
        </w:rPr>
      </w:r>
      <w:r>
        <w:rPr>
          <w:noProof/>
        </w:rPr>
        <w:fldChar w:fldCharType="separate"/>
      </w:r>
      <w:r>
        <w:rPr>
          <w:noProof/>
        </w:rPr>
        <w:t>105</w:t>
      </w:r>
      <w:r>
        <w:rPr>
          <w:noProof/>
        </w:rPr>
        <w:fldChar w:fldCharType="end"/>
      </w:r>
    </w:p>
    <w:p w14:paraId="4B0E2911" w14:textId="77777777" w:rsidR="005E2DF9" w:rsidRDefault="005E2DF9" w:rsidP="001E02A6">
      <w:pPr>
        <w:pStyle w:val="TOC1"/>
        <w:rPr>
          <w:rFonts w:asciiTheme="minorHAnsi" w:eastAsiaTheme="minorEastAsia" w:hAnsiTheme="minorHAnsi" w:cstheme="minorBidi"/>
          <w:noProof/>
        </w:rPr>
      </w:pPr>
      <w:r>
        <w:rPr>
          <w:noProof/>
        </w:rPr>
        <w:t>Appendix A</w:t>
      </w:r>
      <w:r>
        <w:rPr>
          <w:noProof/>
        </w:rPr>
        <w:tab/>
      </w:r>
      <w:r>
        <w:rPr>
          <w:noProof/>
        </w:rPr>
        <w:fldChar w:fldCharType="begin"/>
      </w:r>
      <w:r>
        <w:rPr>
          <w:noProof/>
        </w:rPr>
        <w:instrText xml:space="preserve"> PAGEREF _Toc468464431 \h </w:instrText>
      </w:r>
      <w:r>
        <w:rPr>
          <w:noProof/>
        </w:rPr>
      </w:r>
      <w:r>
        <w:rPr>
          <w:noProof/>
        </w:rPr>
        <w:fldChar w:fldCharType="separate"/>
      </w:r>
      <w:r>
        <w:rPr>
          <w:noProof/>
        </w:rPr>
        <w:t>105</w:t>
      </w:r>
      <w:r>
        <w:rPr>
          <w:noProof/>
        </w:rPr>
        <w:fldChar w:fldCharType="end"/>
      </w:r>
    </w:p>
    <w:p w14:paraId="794A5DF8" w14:textId="77777777" w:rsidR="005E2DF9" w:rsidRDefault="005E2DF9" w:rsidP="001E02A6">
      <w:pPr>
        <w:pStyle w:val="TOC1"/>
        <w:rPr>
          <w:rFonts w:asciiTheme="minorHAnsi" w:eastAsiaTheme="minorEastAsia" w:hAnsiTheme="minorHAnsi" w:cstheme="minorBidi"/>
          <w:noProof/>
        </w:rPr>
      </w:pPr>
      <w:r>
        <w:rPr>
          <w:noProof/>
        </w:rPr>
        <w:t>Appendix B</w:t>
      </w:r>
      <w:r>
        <w:rPr>
          <w:noProof/>
        </w:rPr>
        <w:tab/>
      </w:r>
      <w:r>
        <w:rPr>
          <w:noProof/>
        </w:rPr>
        <w:fldChar w:fldCharType="begin"/>
      </w:r>
      <w:r>
        <w:rPr>
          <w:noProof/>
        </w:rPr>
        <w:instrText xml:space="preserve"> PAGEREF _Toc468464432 \h </w:instrText>
      </w:r>
      <w:r>
        <w:rPr>
          <w:noProof/>
        </w:rPr>
      </w:r>
      <w:r>
        <w:rPr>
          <w:noProof/>
        </w:rPr>
        <w:fldChar w:fldCharType="separate"/>
      </w:r>
      <w:r>
        <w:rPr>
          <w:noProof/>
        </w:rPr>
        <w:t>109</w:t>
      </w:r>
      <w:r>
        <w:rPr>
          <w:noProof/>
        </w:rPr>
        <w:fldChar w:fldCharType="end"/>
      </w:r>
    </w:p>
    <w:p w14:paraId="2776493D" w14:textId="77777777" w:rsidR="00E9753B" w:rsidRPr="00F5580F" w:rsidRDefault="00E9753B" w:rsidP="00014D18">
      <w:r>
        <w:fldChar w:fldCharType="end"/>
      </w:r>
    </w:p>
    <w:p w14:paraId="7FE47476" w14:textId="77777777" w:rsidR="00E9753B" w:rsidRPr="00E94CAE" w:rsidRDefault="00E9753B" w:rsidP="00AF5C72">
      <w:pPr>
        <w:pStyle w:val="Heading8"/>
      </w:pPr>
      <w:bookmarkStart w:id="9" w:name="_Toc153357229"/>
      <w:bookmarkStart w:id="10" w:name="_Toc157169037"/>
      <w:bookmarkStart w:id="11" w:name="_Toc468464384"/>
      <w:r w:rsidRPr="00E94CAE">
        <w:lastRenderedPageBreak/>
        <w:t>List of Tables</w:t>
      </w:r>
      <w:bookmarkEnd w:id="9"/>
      <w:bookmarkEnd w:id="10"/>
      <w:bookmarkEnd w:id="11"/>
    </w:p>
    <w:p w14:paraId="00DBB8B2" w14:textId="77777777" w:rsidR="00E9753B" w:rsidRDefault="00E9753B" w:rsidP="00014D18">
      <w:pPr>
        <w:pStyle w:val="TableofFigures"/>
      </w:pPr>
    </w:p>
    <w:p w14:paraId="63AA0977" w14:textId="77777777" w:rsidR="006B4307" w:rsidRDefault="00E9753B">
      <w:pPr>
        <w:pStyle w:val="TableofFigures"/>
        <w:tabs>
          <w:tab w:val="right" w:leader="dot" w:pos="9350"/>
        </w:tabs>
        <w:rPr>
          <w:rFonts w:asciiTheme="minorHAnsi" w:eastAsiaTheme="minorEastAsia" w:hAnsiTheme="minorHAnsi" w:cstheme="minorBidi"/>
          <w:noProof/>
          <w:szCs w:val="24"/>
        </w:rPr>
      </w:pPr>
      <w:r>
        <w:fldChar w:fldCharType="begin"/>
      </w:r>
      <w:r>
        <w:instrText xml:space="preserve"> TOC \c "Table" </w:instrText>
      </w:r>
      <w:r>
        <w:fldChar w:fldCharType="separate"/>
      </w:r>
      <w:r w:rsidR="006B4307">
        <w:rPr>
          <w:noProof/>
        </w:rPr>
        <w:t>Table 1: Solutions text-mining and curation performance. A set of 100 NeuroElectro articles was fully curated for the correctness of external and internal solutions data extraction pipeline. Solution identification was evaluated separately from concentration values extraction.</w:t>
      </w:r>
      <w:r w:rsidR="006B4307">
        <w:rPr>
          <w:noProof/>
        </w:rPr>
        <w:tab/>
      </w:r>
      <w:r w:rsidR="006B4307">
        <w:rPr>
          <w:noProof/>
        </w:rPr>
        <w:fldChar w:fldCharType="begin"/>
      </w:r>
      <w:r w:rsidR="006B4307">
        <w:rPr>
          <w:noProof/>
        </w:rPr>
        <w:instrText xml:space="preserve"> PAGEREF _Toc468462358 \h </w:instrText>
      </w:r>
      <w:r w:rsidR="006B4307">
        <w:rPr>
          <w:noProof/>
        </w:rPr>
      </w:r>
      <w:r w:rsidR="006B4307">
        <w:rPr>
          <w:noProof/>
        </w:rPr>
        <w:fldChar w:fldCharType="separate"/>
      </w:r>
      <w:r w:rsidR="006B4307">
        <w:rPr>
          <w:noProof/>
        </w:rPr>
        <w:t>42</w:t>
      </w:r>
      <w:r w:rsidR="006B4307">
        <w:rPr>
          <w:noProof/>
        </w:rPr>
        <w:fldChar w:fldCharType="end"/>
      </w:r>
    </w:p>
    <w:p w14:paraId="0D39FD10"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 xml:space="preserve">Table 2: Summary of trends in electrode and recording solution designs. In this general trend analysis, outlier recipes were not considered. Number of articles analyzed: 703 Patch-clamp, </w:t>
      </w:r>
      <w:r w:rsidRPr="000E3CE6">
        <w:rPr>
          <w:i/>
          <w:noProof/>
        </w:rPr>
        <w:t>in vitro</w:t>
      </w:r>
      <w:r>
        <w:rPr>
          <w:noProof/>
        </w:rPr>
        <w:t xml:space="preserve"> studies performed on rats, mice or guinea pigs. N is the number of articles with the specific solution composition.</w:t>
      </w:r>
      <w:r>
        <w:rPr>
          <w:noProof/>
        </w:rPr>
        <w:tab/>
      </w:r>
      <w:r>
        <w:rPr>
          <w:noProof/>
        </w:rPr>
        <w:fldChar w:fldCharType="begin"/>
      </w:r>
      <w:r>
        <w:rPr>
          <w:noProof/>
        </w:rPr>
        <w:instrText xml:space="preserve"> PAGEREF _Toc468462359 \h </w:instrText>
      </w:r>
      <w:r>
        <w:rPr>
          <w:noProof/>
        </w:rPr>
      </w:r>
      <w:r>
        <w:rPr>
          <w:noProof/>
        </w:rPr>
        <w:fldChar w:fldCharType="separate"/>
      </w:r>
      <w:r>
        <w:rPr>
          <w:noProof/>
        </w:rPr>
        <w:t>49</w:t>
      </w:r>
      <w:r>
        <w:rPr>
          <w:noProof/>
        </w:rPr>
        <w:fldChar w:fldCharType="end"/>
      </w:r>
    </w:p>
    <w:p w14:paraId="04AE18B2"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Table 3: Summary of data stored in NeuroElectro database. Color highlights: green – top 11 commonly reported ephys properties, yellow – neuron type mentions defined by NeuroLex, orange – basic metadata, blue – recording (external) and pipette (internal) solutions metadata. Data extracted on: 25.09.2016</w:t>
      </w:r>
      <w:r>
        <w:rPr>
          <w:noProof/>
        </w:rPr>
        <w:tab/>
      </w:r>
      <w:r>
        <w:rPr>
          <w:noProof/>
        </w:rPr>
        <w:fldChar w:fldCharType="begin"/>
      </w:r>
      <w:r>
        <w:rPr>
          <w:noProof/>
        </w:rPr>
        <w:instrText xml:space="preserve"> PAGEREF _Toc468462360 \h </w:instrText>
      </w:r>
      <w:r>
        <w:rPr>
          <w:noProof/>
        </w:rPr>
      </w:r>
      <w:r>
        <w:rPr>
          <w:noProof/>
        </w:rPr>
        <w:fldChar w:fldCharType="separate"/>
      </w:r>
      <w:r>
        <w:rPr>
          <w:noProof/>
        </w:rPr>
        <w:t>63</w:t>
      </w:r>
      <w:r>
        <w:rPr>
          <w:noProof/>
        </w:rPr>
        <w:fldChar w:fldCharType="end"/>
      </w:r>
    </w:p>
    <w:p w14:paraId="7938C4C8" w14:textId="77777777" w:rsidR="00E9753B" w:rsidRPr="00E94CAE" w:rsidRDefault="00E9753B" w:rsidP="00014D18">
      <w:pPr>
        <w:pStyle w:val="TableofFigures"/>
      </w:pPr>
      <w:r>
        <w:fldChar w:fldCharType="end"/>
      </w:r>
    </w:p>
    <w:p w14:paraId="11E2254B" w14:textId="77777777" w:rsidR="00E9753B" w:rsidRPr="00E94CAE" w:rsidRDefault="00E9753B" w:rsidP="00AF5C72">
      <w:pPr>
        <w:pStyle w:val="Heading8"/>
      </w:pPr>
      <w:bookmarkStart w:id="12" w:name="_Toc153357230"/>
      <w:bookmarkStart w:id="13" w:name="_Toc157169038"/>
      <w:bookmarkStart w:id="14" w:name="_Toc468464385"/>
      <w:r w:rsidRPr="00E94CAE">
        <w:lastRenderedPageBreak/>
        <w:t>List of Figures</w:t>
      </w:r>
      <w:bookmarkEnd w:id="12"/>
      <w:bookmarkEnd w:id="13"/>
      <w:bookmarkEnd w:id="14"/>
    </w:p>
    <w:p w14:paraId="39174B0D" w14:textId="77777777" w:rsidR="00E9753B" w:rsidRPr="00E94CAE" w:rsidRDefault="00E9753B" w:rsidP="00014D18"/>
    <w:p w14:paraId="0B320AD8" w14:textId="77777777" w:rsidR="006B4307" w:rsidRDefault="00E9753B">
      <w:pPr>
        <w:pStyle w:val="TableofFigures"/>
        <w:tabs>
          <w:tab w:val="right" w:leader="dot" w:pos="9350"/>
        </w:tabs>
        <w:rPr>
          <w:rFonts w:asciiTheme="minorHAnsi" w:eastAsiaTheme="minorEastAsia" w:hAnsiTheme="minorHAnsi" w:cstheme="minorBidi"/>
          <w:noProof/>
          <w:szCs w:val="24"/>
        </w:rPr>
      </w:pPr>
      <w:r>
        <w:fldChar w:fldCharType="begin"/>
      </w:r>
      <w:r>
        <w:instrText xml:space="preserve"> TOC \c "Figure" </w:instrText>
      </w:r>
      <w:r>
        <w:fldChar w:fldCharType="separate"/>
      </w:r>
      <w:r w:rsidR="006B4307">
        <w:rPr>
          <w:noProof/>
        </w:rPr>
        <w:t>Figure 1: Solutions text-mining is a 4-step process. The initial step of finding methods sections was already implemented in NeuroElectro. Tools that were used to transition between steps are mentioned above arrows. Colors represent different processing steps and link to the targeted text. Sentence extracted from Derchansky et al. 2008.</w:t>
      </w:r>
      <w:r w:rsidR="006B4307">
        <w:rPr>
          <w:noProof/>
        </w:rPr>
        <w:tab/>
      </w:r>
      <w:r w:rsidR="006B4307">
        <w:rPr>
          <w:noProof/>
        </w:rPr>
        <w:fldChar w:fldCharType="begin"/>
      </w:r>
      <w:r w:rsidR="006B4307">
        <w:rPr>
          <w:noProof/>
        </w:rPr>
        <w:instrText xml:space="preserve"> PAGEREF _Toc468462368 \h </w:instrText>
      </w:r>
      <w:r w:rsidR="006B4307">
        <w:rPr>
          <w:noProof/>
        </w:rPr>
      </w:r>
      <w:r w:rsidR="006B4307">
        <w:rPr>
          <w:noProof/>
        </w:rPr>
        <w:fldChar w:fldCharType="separate"/>
      </w:r>
      <w:r w:rsidR="006B4307">
        <w:rPr>
          <w:noProof/>
        </w:rPr>
        <w:t>29</w:t>
      </w:r>
      <w:r w:rsidR="006B4307">
        <w:rPr>
          <w:noProof/>
        </w:rPr>
        <w:fldChar w:fldCharType="end"/>
      </w:r>
    </w:p>
    <w:p w14:paraId="19D6C75B"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2: Overview of NeuroElectro curation protocol. Credit to Brenna Li for creating this figure.</w:t>
      </w:r>
      <w:r>
        <w:rPr>
          <w:noProof/>
        </w:rPr>
        <w:tab/>
      </w:r>
      <w:r>
        <w:rPr>
          <w:noProof/>
        </w:rPr>
        <w:fldChar w:fldCharType="begin"/>
      </w:r>
      <w:r>
        <w:rPr>
          <w:noProof/>
        </w:rPr>
        <w:instrText xml:space="preserve"> PAGEREF _Toc468462369 \h </w:instrText>
      </w:r>
      <w:r>
        <w:rPr>
          <w:noProof/>
        </w:rPr>
      </w:r>
      <w:r>
        <w:rPr>
          <w:noProof/>
        </w:rPr>
        <w:fldChar w:fldCharType="separate"/>
      </w:r>
      <w:r>
        <w:rPr>
          <w:noProof/>
        </w:rPr>
        <w:t>33</w:t>
      </w:r>
      <w:r>
        <w:rPr>
          <w:noProof/>
        </w:rPr>
        <w:fldChar w:fldCharType="end"/>
      </w:r>
    </w:p>
    <w:p w14:paraId="5FAA9B17"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3: New NeuroElectro curation interface. The green plus sign button allows to select the annotation options: ephys property, neuron type, metadata or remove all annotations from the cell. The Blue clock button shows the history of annotations for the cell (Credit: Shreejoy Tripathy).</w:t>
      </w:r>
      <w:r>
        <w:rPr>
          <w:noProof/>
        </w:rPr>
        <w:tab/>
      </w:r>
      <w:r>
        <w:rPr>
          <w:noProof/>
        </w:rPr>
        <w:fldChar w:fldCharType="begin"/>
      </w:r>
      <w:r>
        <w:rPr>
          <w:noProof/>
        </w:rPr>
        <w:instrText xml:space="preserve"> PAGEREF _Toc468462370 \h </w:instrText>
      </w:r>
      <w:r>
        <w:rPr>
          <w:noProof/>
        </w:rPr>
      </w:r>
      <w:r>
        <w:rPr>
          <w:noProof/>
        </w:rPr>
        <w:fldChar w:fldCharType="separate"/>
      </w:r>
      <w:r>
        <w:rPr>
          <w:noProof/>
        </w:rPr>
        <w:t>34</w:t>
      </w:r>
      <w:r>
        <w:rPr>
          <w:noProof/>
        </w:rPr>
        <w:fldChar w:fldCharType="end"/>
      </w:r>
    </w:p>
    <w:p w14:paraId="2F0CA191"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4: Chemical compositions of experimental solutions. Data from 731 curated Patch-clamp solutions. Histograms of compounds that are commonly found in: A) External (extracellular, ACSF) and B) internal (pipette, electrode) solutions. The ion concentrations were calculated by summing concentrations of their respective compounds, assuming complete dissociation. Histogram bin width is set to 1 mM on the main plots and to 0.5 mM on the 0-15 mM histograms.</w:t>
      </w:r>
      <w:r>
        <w:rPr>
          <w:noProof/>
        </w:rPr>
        <w:tab/>
      </w:r>
      <w:r>
        <w:rPr>
          <w:noProof/>
        </w:rPr>
        <w:fldChar w:fldCharType="begin"/>
      </w:r>
      <w:r>
        <w:rPr>
          <w:noProof/>
        </w:rPr>
        <w:instrText xml:space="preserve"> PAGEREF _Toc468462371 \h </w:instrText>
      </w:r>
      <w:r>
        <w:rPr>
          <w:noProof/>
        </w:rPr>
      </w:r>
      <w:r>
        <w:rPr>
          <w:noProof/>
        </w:rPr>
        <w:fldChar w:fldCharType="separate"/>
      </w:r>
      <w:r>
        <w:rPr>
          <w:noProof/>
        </w:rPr>
        <w:t>47</w:t>
      </w:r>
      <w:r>
        <w:rPr>
          <w:noProof/>
        </w:rPr>
        <w:fldChar w:fldCharType="end"/>
      </w:r>
    </w:p>
    <w:p w14:paraId="129EF3D9"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5: Internal sodium concentration increased in 2003. Boxes represent solution concentrations from articles published in the corresponding year (X-axis). The blue line is a linear fit between internal sodium concentration and publication year. Internal sodium concentration significantly increases throughout the years (r = 0.29, p &lt; 0.001).</w:t>
      </w:r>
      <w:r>
        <w:rPr>
          <w:noProof/>
        </w:rPr>
        <w:tab/>
      </w:r>
      <w:r>
        <w:rPr>
          <w:noProof/>
        </w:rPr>
        <w:fldChar w:fldCharType="begin"/>
      </w:r>
      <w:r>
        <w:rPr>
          <w:noProof/>
        </w:rPr>
        <w:instrText xml:space="preserve"> PAGEREF _Toc468462372 \h </w:instrText>
      </w:r>
      <w:r>
        <w:rPr>
          <w:noProof/>
        </w:rPr>
      </w:r>
      <w:r>
        <w:rPr>
          <w:noProof/>
        </w:rPr>
        <w:fldChar w:fldCharType="separate"/>
      </w:r>
      <w:r>
        <w:rPr>
          <w:noProof/>
        </w:rPr>
        <w:t>50</w:t>
      </w:r>
      <w:r>
        <w:rPr>
          <w:noProof/>
        </w:rPr>
        <w:fldChar w:fldCharType="end"/>
      </w:r>
    </w:p>
    <w:p w14:paraId="76FD79D6"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lastRenderedPageBreak/>
        <w:t>Figure 6: Electrophysiological variability is higher between experiments than within experiments. Resting potentials of hippocampal CA1 pyramidal neurons, neocortex Martinotti cells and Striatum medium spiny neurons, across articles in NeuroElectro. Each point and line is an RMP mean +/- SEM, reported by an article.</w:t>
      </w:r>
      <w:r>
        <w:rPr>
          <w:noProof/>
        </w:rPr>
        <w:tab/>
      </w:r>
      <w:r>
        <w:rPr>
          <w:noProof/>
        </w:rPr>
        <w:fldChar w:fldCharType="begin"/>
      </w:r>
      <w:r>
        <w:rPr>
          <w:noProof/>
        </w:rPr>
        <w:instrText xml:space="preserve"> PAGEREF _Toc468462373 \h </w:instrText>
      </w:r>
      <w:r>
        <w:rPr>
          <w:noProof/>
        </w:rPr>
      </w:r>
      <w:r>
        <w:rPr>
          <w:noProof/>
        </w:rPr>
        <w:fldChar w:fldCharType="separate"/>
      </w:r>
      <w:r>
        <w:rPr>
          <w:noProof/>
        </w:rPr>
        <w:t>66</w:t>
      </w:r>
      <w:r>
        <w:rPr>
          <w:noProof/>
        </w:rPr>
        <w:fldChar w:fldCharType="end"/>
      </w:r>
    </w:p>
    <w:p w14:paraId="7537F4CF"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7: Univariate relationships between electrophysiological properties and solution concentrations. Each point is a mean ephys value reported by an article for Hippocampus CA1 pyramidal neurons. Blue line is the best univariate linear fit for the data, grey area shows 95% confidence interval for the linear fit. A) Input resistance increases with internal sodium concentration (r = 0.35, p &lt; 0.001). B) RMP linear model is driven by 3 outliers in the 7-7.5 mM range of external magnesium concentration, rendering its results insignificant.</w:t>
      </w:r>
      <w:r>
        <w:rPr>
          <w:noProof/>
        </w:rPr>
        <w:tab/>
      </w:r>
      <w:r>
        <w:rPr>
          <w:noProof/>
        </w:rPr>
        <w:fldChar w:fldCharType="begin"/>
      </w:r>
      <w:r>
        <w:rPr>
          <w:noProof/>
        </w:rPr>
        <w:instrText xml:space="preserve"> PAGEREF _Toc468462374 \h </w:instrText>
      </w:r>
      <w:r>
        <w:rPr>
          <w:noProof/>
        </w:rPr>
      </w:r>
      <w:r>
        <w:rPr>
          <w:noProof/>
        </w:rPr>
        <w:fldChar w:fldCharType="separate"/>
      </w:r>
      <w:r>
        <w:rPr>
          <w:noProof/>
        </w:rPr>
        <w:t>68</w:t>
      </w:r>
      <w:r>
        <w:rPr>
          <w:noProof/>
        </w:rPr>
        <w:fldChar w:fldCharType="end"/>
      </w:r>
    </w:p>
    <w:p w14:paraId="7EB7A2F4"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 xml:space="preserve">Figure 8: Multivariate regression models can predict ephys properties. </w:t>
      </w:r>
      <w:r w:rsidRPr="007C116B">
        <w:rPr>
          <w:iCs/>
          <w:noProof/>
        </w:rPr>
        <w:t xml:space="preserve">Predictions are performed on held-out data (10x cross-validation). </w:t>
      </w:r>
      <w:r>
        <w:rPr>
          <w:noProof/>
        </w:rPr>
        <w:t xml:space="preserve">A) Each point is an input resistance value, reported by an article and predicted by a model using all metadata features (1 fold). </w:t>
      </w:r>
      <w:r w:rsidRPr="007C116B">
        <w:rPr>
          <w:iCs/>
          <w:noProof/>
        </w:rPr>
        <w:t xml:space="preserve">B) Comparison of 6 different models for input resistance, each model uses a different set of features. Briefly, </w:t>
      </w:r>
      <w:r w:rsidRPr="007C116B">
        <w:rPr>
          <w:i/>
          <w:iCs/>
          <w:noProof/>
        </w:rPr>
        <w:t>Neuron Type</w:t>
      </w:r>
      <w:r w:rsidRPr="007C116B">
        <w:rPr>
          <w:iCs/>
          <w:noProof/>
        </w:rPr>
        <w:t xml:space="preserve"> (NT) indicates a model using neuron type information only, </w:t>
      </w:r>
      <w:r w:rsidRPr="007C116B">
        <w:rPr>
          <w:i/>
          <w:iCs/>
          <w:noProof/>
        </w:rPr>
        <w:t xml:space="preserve">basic metadata </w:t>
      </w:r>
      <w:r w:rsidRPr="007C116B">
        <w:rPr>
          <w:iCs/>
          <w:noProof/>
        </w:rPr>
        <w:t xml:space="preserve">refers to information like animal age, recording temperature, etc., </w:t>
      </w:r>
      <w:r w:rsidRPr="007C116B">
        <w:rPr>
          <w:i/>
          <w:iCs/>
          <w:noProof/>
        </w:rPr>
        <w:t>solutions</w:t>
      </w:r>
      <w:r w:rsidRPr="007C116B">
        <w:rPr>
          <w:iCs/>
          <w:noProof/>
        </w:rPr>
        <w:t xml:space="preserve"> refer to the use of internal and external solution concentrations, and </w:t>
      </w:r>
      <w:r w:rsidRPr="007C116B">
        <w:rPr>
          <w:i/>
          <w:iCs/>
          <w:noProof/>
        </w:rPr>
        <w:t>all features</w:t>
      </w:r>
      <w:r w:rsidRPr="007C116B">
        <w:rPr>
          <w:iCs/>
          <w:noProof/>
        </w:rPr>
        <w:t xml:space="preserve"> refers to the combined set of metadata.</w:t>
      </w:r>
      <w:r>
        <w:rPr>
          <w:noProof/>
        </w:rPr>
        <w:tab/>
      </w:r>
      <w:r>
        <w:rPr>
          <w:noProof/>
        </w:rPr>
        <w:fldChar w:fldCharType="begin"/>
      </w:r>
      <w:r>
        <w:rPr>
          <w:noProof/>
        </w:rPr>
        <w:instrText xml:space="preserve"> PAGEREF _Toc468462375 \h </w:instrText>
      </w:r>
      <w:r>
        <w:rPr>
          <w:noProof/>
        </w:rPr>
      </w:r>
      <w:r>
        <w:rPr>
          <w:noProof/>
        </w:rPr>
        <w:fldChar w:fldCharType="separate"/>
      </w:r>
      <w:r>
        <w:rPr>
          <w:noProof/>
        </w:rPr>
        <w:t>72</w:t>
      </w:r>
      <w:r>
        <w:rPr>
          <w:noProof/>
        </w:rPr>
        <w:fldChar w:fldCharType="end"/>
      </w:r>
    </w:p>
    <w:p w14:paraId="65F37149"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9: Comparison of models featuring basic and solutions metadata. Random Forest models with different feature sets (legend) predict commonly reported ephys properties. Baseline is the lower bound for model performance. Each boxplot represents R</w:t>
      </w:r>
      <w:r w:rsidRPr="007C116B">
        <w:rPr>
          <w:noProof/>
          <w:vertAlign w:val="superscript"/>
        </w:rPr>
        <w:t>2</w:t>
      </w:r>
      <w:r>
        <w:rPr>
          <w:noProof/>
        </w:rPr>
        <w:t xml:space="preserve"> values of 10 runs for that model. The number of data rows per property decreases from left to right.</w:t>
      </w:r>
      <w:r>
        <w:rPr>
          <w:noProof/>
        </w:rPr>
        <w:tab/>
      </w:r>
      <w:r>
        <w:rPr>
          <w:noProof/>
        </w:rPr>
        <w:fldChar w:fldCharType="begin"/>
      </w:r>
      <w:r>
        <w:rPr>
          <w:noProof/>
        </w:rPr>
        <w:instrText xml:space="preserve"> PAGEREF _Toc468462376 \h </w:instrText>
      </w:r>
      <w:r>
        <w:rPr>
          <w:noProof/>
        </w:rPr>
      </w:r>
      <w:r>
        <w:rPr>
          <w:noProof/>
        </w:rPr>
        <w:fldChar w:fldCharType="separate"/>
      </w:r>
      <w:r>
        <w:rPr>
          <w:noProof/>
        </w:rPr>
        <w:t>73</w:t>
      </w:r>
      <w:r>
        <w:rPr>
          <w:noProof/>
        </w:rPr>
        <w:fldChar w:fldCharType="end"/>
      </w:r>
    </w:p>
    <w:p w14:paraId="474DE718"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lastRenderedPageBreak/>
        <w:t>Figure 10: Multivariate model performance improves with N. R</w:t>
      </w:r>
      <w:r w:rsidRPr="007C116B">
        <w:rPr>
          <w:noProof/>
          <w:vertAlign w:val="superscript"/>
        </w:rPr>
        <w:t>2</w:t>
      </w:r>
      <w:r>
        <w:rPr>
          <w:noProof/>
        </w:rPr>
        <w:t xml:space="preserve"> performance for predicting input resistance with N rows of data. Blue line is the linear model best fit; grey region represents 95% confidence interval for the fitted line.</w:t>
      </w:r>
      <w:r>
        <w:rPr>
          <w:noProof/>
        </w:rPr>
        <w:tab/>
      </w:r>
      <w:r>
        <w:rPr>
          <w:noProof/>
        </w:rPr>
        <w:fldChar w:fldCharType="begin"/>
      </w:r>
      <w:r>
        <w:rPr>
          <w:noProof/>
        </w:rPr>
        <w:instrText xml:space="preserve"> PAGEREF _Toc468462377 \h </w:instrText>
      </w:r>
      <w:r>
        <w:rPr>
          <w:noProof/>
        </w:rPr>
      </w:r>
      <w:r>
        <w:rPr>
          <w:noProof/>
        </w:rPr>
        <w:fldChar w:fldCharType="separate"/>
      </w:r>
      <w:r>
        <w:rPr>
          <w:noProof/>
        </w:rPr>
        <w:t>75</w:t>
      </w:r>
      <w:r>
        <w:rPr>
          <w:noProof/>
        </w:rPr>
        <w:fldChar w:fldCharType="end"/>
      </w:r>
    </w:p>
    <w:p w14:paraId="12A75AF0"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11: Predicting RMPs of hippocampus CA1 pyramidal cells with the GHK equation. Each point is a mean RMP reported by a single article in NeuroElectro. GHK calculated RMPs refer to the usage of experimental metadata stored in NeuroElectro for the prediction of resting membrane potentials.</w:t>
      </w:r>
      <w:r>
        <w:rPr>
          <w:noProof/>
        </w:rPr>
        <w:tab/>
      </w:r>
      <w:r>
        <w:rPr>
          <w:noProof/>
        </w:rPr>
        <w:fldChar w:fldCharType="begin"/>
      </w:r>
      <w:r>
        <w:rPr>
          <w:noProof/>
        </w:rPr>
        <w:instrText xml:space="preserve"> PAGEREF _Toc468462378 \h </w:instrText>
      </w:r>
      <w:r>
        <w:rPr>
          <w:noProof/>
        </w:rPr>
      </w:r>
      <w:r>
        <w:rPr>
          <w:noProof/>
        </w:rPr>
        <w:fldChar w:fldCharType="separate"/>
      </w:r>
      <w:r>
        <w:rPr>
          <w:noProof/>
        </w:rPr>
        <w:t>76</w:t>
      </w:r>
      <w:r>
        <w:rPr>
          <w:noProof/>
        </w:rPr>
        <w:fldChar w:fldCharType="end"/>
      </w:r>
    </w:p>
    <w:p w14:paraId="39586D26"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12: Model comparison using AICc score. One run of 10-fold cross-validation, each line is an AICc curve (per fold) calculated by adding top X (from 1 to all 33) features to the model that predicts input resistance. Model with the lowest AICc score is the best performing one. Metadata features are ordered from high to low based on their performance (X-axis).</w:t>
      </w:r>
      <w:r>
        <w:rPr>
          <w:noProof/>
        </w:rPr>
        <w:tab/>
      </w:r>
      <w:r>
        <w:rPr>
          <w:noProof/>
        </w:rPr>
        <w:fldChar w:fldCharType="begin"/>
      </w:r>
      <w:r>
        <w:rPr>
          <w:noProof/>
        </w:rPr>
        <w:instrText xml:space="preserve"> PAGEREF _Toc468462379 \h </w:instrText>
      </w:r>
      <w:r>
        <w:rPr>
          <w:noProof/>
        </w:rPr>
      </w:r>
      <w:r>
        <w:rPr>
          <w:noProof/>
        </w:rPr>
        <w:fldChar w:fldCharType="separate"/>
      </w:r>
      <w:r>
        <w:rPr>
          <w:noProof/>
        </w:rPr>
        <w:t>78</w:t>
      </w:r>
      <w:r>
        <w:rPr>
          <w:noProof/>
        </w:rPr>
        <w:fldChar w:fldCharType="end"/>
      </w:r>
    </w:p>
    <w:p w14:paraId="10601AFB"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13: Feature importance, based on the frequency of inclusion into the models. Ephys properties and metadata features are listed vertically and horizontally, respectively. Color represents number of times the feature was chosen for the ephys property’s model (from 0 to 100 times). Here, NeuronName stands for neuron type.</w:t>
      </w:r>
      <w:r>
        <w:rPr>
          <w:noProof/>
        </w:rPr>
        <w:tab/>
      </w:r>
      <w:r>
        <w:rPr>
          <w:noProof/>
        </w:rPr>
        <w:fldChar w:fldCharType="begin"/>
      </w:r>
      <w:r>
        <w:rPr>
          <w:noProof/>
        </w:rPr>
        <w:instrText xml:space="preserve"> PAGEREF _Toc468462380 \h </w:instrText>
      </w:r>
      <w:r>
        <w:rPr>
          <w:noProof/>
        </w:rPr>
      </w:r>
      <w:r>
        <w:rPr>
          <w:noProof/>
        </w:rPr>
        <w:fldChar w:fldCharType="separate"/>
      </w:r>
      <w:r>
        <w:rPr>
          <w:noProof/>
        </w:rPr>
        <w:t>79</w:t>
      </w:r>
      <w:r>
        <w:rPr>
          <w:noProof/>
        </w:rPr>
        <w:fldChar w:fldCharType="end"/>
      </w:r>
    </w:p>
    <w:p w14:paraId="51F7D04C"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14: Reported action potential amplitudes of CA1 pyramidal cells vary with time. Each point is a population mean AP</w:t>
      </w:r>
      <w:r w:rsidRPr="007C116B">
        <w:rPr>
          <w:noProof/>
          <w:vertAlign w:val="subscript"/>
        </w:rPr>
        <w:t>amp</w:t>
      </w:r>
      <w:r>
        <w:rPr>
          <w:noProof/>
        </w:rPr>
        <w:t xml:space="preserve"> value of Hippocampus CA1 pyramidal cells, reported by a single article published in the corresponding year. Violins outline the distributions of values for each year.</w:t>
      </w:r>
      <w:r>
        <w:rPr>
          <w:noProof/>
        </w:rPr>
        <w:tab/>
      </w:r>
      <w:r>
        <w:rPr>
          <w:noProof/>
        </w:rPr>
        <w:fldChar w:fldCharType="begin"/>
      </w:r>
      <w:r>
        <w:rPr>
          <w:noProof/>
        </w:rPr>
        <w:instrText xml:space="preserve"> PAGEREF _Toc468462381 \h </w:instrText>
      </w:r>
      <w:r>
        <w:rPr>
          <w:noProof/>
        </w:rPr>
      </w:r>
      <w:r>
        <w:rPr>
          <w:noProof/>
        </w:rPr>
        <w:fldChar w:fldCharType="separate"/>
      </w:r>
      <w:r>
        <w:rPr>
          <w:noProof/>
        </w:rPr>
        <w:t>80</w:t>
      </w:r>
      <w:r>
        <w:rPr>
          <w:noProof/>
        </w:rPr>
        <w:fldChar w:fldCharType="end"/>
      </w:r>
    </w:p>
    <w:p w14:paraId="2AFEC788"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 xml:space="preserve">Figure 15: Comparison of feature-selected models to basic models. </w:t>
      </w:r>
      <w:r w:rsidRPr="007C116B">
        <w:rPr>
          <w:noProof/>
          <w:lang w:val="en-CA"/>
        </w:rPr>
        <w:t>The best model (per AICc) for each property is shown in green color.</w:t>
      </w:r>
      <w:r>
        <w:rPr>
          <w:noProof/>
        </w:rPr>
        <w:tab/>
      </w:r>
      <w:r>
        <w:rPr>
          <w:noProof/>
        </w:rPr>
        <w:fldChar w:fldCharType="begin"/>
      </w:r>
      <w:r>
        <w:rPr>
          <w:noProof/>
        </w:rPr>
        <w:instrText xml:space="preserve"> PAGEREF _Toc468462382 \h </w:instrText>
      </w:r>
      <w:r>
        <w:rPr>
          <w:noProof/>
        </w:rPr>
      </w:r>
      <w:r>
        <w:rPr>
          <w:noProof/>
        </w:rPr>
        <w:fldChar w:fldCharType="separate"/>
      </w:r>
      <w:r>
        <w:rPr>
          <w:noProof/>
        </w:rPr>
        <w:t>82</w:t>
      </w:r>
      <w:r>
        <w:rPr>
          <w:noProof/>
        </w:rPr>
        <w:fldChar w:fldCharType="end"/>
      </w:r>
    </w:p>
    <w:p w14:paraId="0B3970AB"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lastRenderedPageBreak/>
        <w:t>Figure 16: Adjusting NeuroElectro data to AIBS conditions. All AIBS neuron types come from neocortex. A) Violin plots of NeuroElectro data (blue), Allen Institute for Brain Science data (red), adjusted NeuroElectro data using the feature-selected models (green). Each point is a mean ephys property value reported by an experiment. B) Absolute differences between NeuroElectro raw ephys values. The model correction tends to squeeze NeuroElectro data around the mean and bring it closer to AIBS value.</w:t>
      </w:r>
      <w:r>
        <w:rPr>
          <w:noProof/>
        </w:rPr>
        <w:tab/>
      </w:r>
      <w:r>
        <w:rPr>
          <w:noProof/>
        </w:rPr>
        <w:fldChar w:fldCharType="begin"/>
      </w:r>
      <w:r>
        <w:rPr>
          <w:noProof/>
        </w:rPr>
        <w:instrText xml:space="preserve"> PAGEREF _Toc468462383 \h </w:instrText>
      </w:r>
      <w:r>
        <w:rPr>
          <w:noProof/>
        </w:rPr>
      </w:r>
      <w:r>
        <w:rPr>
          <w:noProof/>
        </w:rPr>
        <w:fldChar w:fldCharType="separate"/>
      </w:r>
      <w:r>
        <w:rPr>
          <w:noProof/>
        </w:rPr>
        <w:t>83</w:t>
      </w:r>
      <w:r>
        <w:rPr>
          <w:noProof/>
        </w:rPr>
        <w:fldChar w:fldCharType="end"/>
      </w:r>
    </w:p>
    <w:p w14:paraId="3FA6401E" w14:textId="77777777" w:rsidR="00E9753B" w:rsidRPr="00E94CAE" w:rsidRDefault="00E9753B" w:rsidP="00014D18">
      <w:pPr>
        <w:pStyle w:val="TableofFigures"/>
      </w:pPr>
      <w:r>
        <w:fldChar w:fldCharType="end"/>
      </w:r>
    </w:p>
    <w:p w14:paraId="478E62AB" w14:textId="3AD73347" w:rsidR="00E443AE" w:rsidRDefault="00E443AE">
      <w:pPr>
        <w:spacing w:line="240" w:lineRule="auto"/>
      </w:pPr>
      <w:r>
        <w:br w:type="page"/>
      </w:r>
    </w:p>
    <w:p w14:paraId="6CD703F5" w14:textId="469B1C86" w:rsidR="00E9753B" w:rsidRDefault="00E443AE" w:rsidP="00E443AE">
      <w:pPr>
        <w:pStyle w:val="Heading8"/>
      </w:pPr>
      <w:bookmarkStart w:id="15" w:name="_Toc468464386"/>
      <w:r>
        <w:lastRenderedPageBreak/>
        <w:t>Glossary</w:t>
      </w:r>
      <w:bookmarkEnd w:id="15"/>
    </w:p>
    <w:p w14:paraId="4D986F15" w14:textId="08EC62EE" w:rsidR="008E7940" w:rsidRDefault="008E7940" w:rsidP="00C01BCF">
      <w:r>
        <w:t>ACSF</w:t>
      </w:r>
      <w:r>
        <w:tab/>
      </w:r>
      <w:r>
        <w:tab/>
        <w:t>Artificial CerebroSpinal Fluid</w:t>
      </w:r>
    </w:p>
    <w:p w14:paraId="71CB8ADB" w14:textId="2DCEF97D" w:rsidR="00D903FA" w:rsidRDefault="00D903FA" w:rsidP="00C01BCF">
      <w:r>
        <w:t>AHP</w:t>
      </w:r>
      <w:r>
        <w:tab/>
      </w:r>
      <w:r>
        <w:tab/>
        <w:t>After-HyperPolarization</w:t>
      </w:r>
    </w:p>
    <w:p w14:paraId="45A30578" w14:textId="328AB081" w:rsidR="00C01BCF" w:rsidRDefault="00C01BCF" w:rsidP="00C01BCF">
      <w:r>
        <w:t>AIBS</w:t>
      </w:r>
      <w:r>
        <w:tab/>
      </w:r>
      <w:r w:rsidR="00EC7390">
        <w:tab/>
      </w:r>
      <w:r>
        <w:t>Allen Institute for Brain Science</w:t>
      </w:r>
    </w:p>
    <w:p w14:paraId="6BEE52AB" w14:textId="0DA224A0" w:rsidR="005A1E20" w:rsidRDefault="005A1E20" w:rsidP="00C01BCF">
      <w:r>
        <w:t>AICc</w:t>
      </w:r>
      <w:r>
        <w:tab/>
      </w:r>
      <w:r w:rsidR="00EC7390">
        <w:tab/>
      </w:r>
      <w:r>
        <w:t>corrected Akaike Information Criterion</w:t>
      </w:r>
    </w:p>
    <w:p w14:paraId="36CDCED3" w14:textId="2063C6D9" w:rsidR="005A1E20" w:rsidRDefault="005A1E20" w:rsidP="00C01BCF">
      <w:r>
        <w:t>AP</w:t>
      </w:r>
      <w:r>
        <w:tab/>
      </w:r>
      <w:r w:rsidR="00EC7390">
        <w:tab/>
      </w:r>
      <w:r>
        <w:t>Action Potential</w:t>
      </w:r>
    </w:p>
    <w:p w14:paraId="1F7ED160" w14:textId="283EBEA9" w:rsidR="00BE3B07" w:rsidRDefault="00BE3B07" w:rsidP="00C01BCF">
      <w:r>
        <w:t>ATP</w:t>
      </w:r>
      <w:r w:rsidR="00EC7390">
        <w:tab/>
      </w:r>
      <w:r w:rsidR="00EC7390">
        <w:tab/>
      </w:r>
      <w:r w:rsidR="00036E2E">
        <w:t>Adenosine TriP</w:t>
      </w:r>
      <w:r w:rsidR="00EC7390" w:rsidRPr="00EC7390">
        <w:t>hosphate</w:t>
      </w:r>
    </w:p>
    <w:p w14:paraId="13BC87C4" w14:textId="5BBF87FF" w:rsidR="00BE3B07" w:rsidRDefault="00BE3B07" w:rsidP="00C01BCF">
      <w:r>
        <w:t>BAPTA</w:t>
      </w:r>
      <w:r w:rsidR="00525CD0">
        <w:tab/>
      </w:r>
      <w:r w:rsidR="00CE699F">
        <w:t>1,2-B</w:t>
      </w:r>
      <w:r w:rsidR="00A310F4">
        <w:t>is(o-AminoPhenoxy)ethane-N,N,N′,N′-Tetraacetic A</w:t>
      </w:r>
      <w:r w:rsidR="00525CD0" w:rsidRPr="00525CD0">
        <w:t>cid</w:t>
      </w:r>
    </w:p>
    <w:p w14:paraId="0D79D130" w14:textId="155AD4FD" w:rsidR="00541ABA" w:rsidRDefault="00541ABA" w:rsidP="00C01BCF">
      <w:r>
        <w:t>Ca</w:t>
      </w:r>
      <w:r>
        <w:tab/>
      </w:r>
      <w:r>
        <w:tab/>
        <w:t>Calcium</w:t>
      </w:r>
    </w:p>
    <w:p w14:paraId="4F07A062" w14:textId="72A0A83D" w:rsidR="00FE70A2" w:rsidRDefault="00FE70A2" w:rsidP="00C01BCF">
      <w:r>
        <w:t>Cl</w:t>
      </w:r>
      <w:r>
        <w:tab/>
      </w:r>
      <w:r>
        <w:tab/>
        <w:t>Chloride</w:t>
      </w:r>
    </w:p>
    <w:p w14:paraId="75CD8309" w14:textId="6828F6B0" w:rsidR="006B4ABA" w:rsidRDefault="006B4ABA" w:rsidP="00C01BCF">
      <w:r>
        <w:t>Cs</w:t>
      </w:r>
      <w:r>
        <w:tab/>
      </w:r>
      <w:r>
        <w:tab/>
        <w:t>Cesium</w:t>
      </w:r>
    </w:p>
    <w:p w14:paraId="0979C526" w14:textId="37BC8FAF" w:rsidR="00DB7342" w:rsidRDefault="00DB7342" w:rsidP="00C01BCF">
      <w:r>
        <w:t>E</w:t>
      </w:r>
      <w:r>
        <w:tab/>
      </w:r>
      <w:r>
        <w:tab/>
      </w:r>
      <w:r w:rsidR="00970654">
        <w:t>R</w:t>
      </w:r>
      <w:r>
        <w:t>eversal potential</w:t>
      </w:r>
    </w:p>
    <w:p w14:paraId="7D2D203F" w14:textId="46DAA4A6" w:rsidR="00BE3B07" w:rsidRDefault="00BE3B07" w:rsidP="00C01BCF">
      <w:r>
        <w:t>EDTA</w:t>
      </w:r>
      <w:r w:rsidR="006415CC">
        <w:tab/>
      </w:r>
      <w:r w:rsidR="006415CC">
        <w:tab/>
      </w:r>
      <w:r w:rsidR="00216111">
        <w:t>EthyleneDiamineT</w:t>
      </w:r>
      <w:r w:rsidR="006415CC" w:rsidRPr="006415CC">
        <w:t>etraacetic</w:t>
      </w:r>
      <w:r w:rsidR="007F43F2">
        <w:t xml:space="preserve"> Acid</w:t>
      </w:r>
    </w:p>
    <w:p w14:paraId="473B0F37" w14:textId="68E7C98A" w:rsidR="00BE3B07" w:rsidRDefault="00BE3B07" w:rsidP="00C01BCF">
      <w:r>
        <w:t>EGTA</w:t>
      </w:r>
      <w:r w:rsidR="00DF33E9">
        <w:tab/>
      </w:r>
      <w:r w:rsidR="00DF33E9">
        <w:tab/>
      </w:r>
      <w:r w:rsidR="007F43F2">
        <w:t>Ethylene G</w:t>
      </w:r>
      <w:r w:rsidR="00DF33E9" w:rsidRPr="00DF33E9">
        <w:t>lycol-bis(β-aminoethy</w:t>
      </w:r>
      <w:r w:rsidR="007F43F2">
        <w:t>l ether)-N,N,N',N'-Tetraacetic A</w:t>
      </w:r>
      <w:r w:rsidR="00DF33E9" w:rsidRPr="00DF33E9">
        <w:t>cid</w:t>
      </w:r>
    </w:p>
    <w:p w14:paraId="4A30B38A" w14:textId="09D8CD71" w:rsidR="005A1E20" w:rsidRDefault="005A1E20" w:rsidP="00C01BCF">
      <w:r>
        <w:t>EP</w:t>
      </w:r>
      <w:r>
        <w:tab/>
      </w:r>
      <w:r w:rsidR="00EC7390">
        <w:tab/>
      </w:r>
      <w:r>
        <w:t>Electrophysiological Property</w:t>
      </w:r>
    </w:p>
    <w:p w14:paraId="4890E095" w14:textId="747B9A02" w:rsidR="00E274CA" w:rsidRDefault="00E274CA" w:rsidP="00C01BCF">
      <w:r>
        <w:t>G</w:t>
      </w:r>
      <w:r>
        <w:tab/>
      </w:r>
      <w:r>
        <w:tab/>
      </w:r>
      <w:r w:rsidR="00C518F4">
        <w:t>Ion permeability</w:t>
      </w:r>
    </w:p>
    <w:p w14:paraId="3CB815E7" w14:textId="04B73084" w:rsidR="00BE3B07" w:rsidRDefault="00BE3B07" w:rsidP="00C01BCF">
      <w:r>
        <w:t>GTP</w:t>
      </w:r>
      <w:r w:rsidR="00EC7390">
        <w:tab/>
      </w:r>
      <w:r w:rsidR="00EC7390">
        <w:tab/>
      </w:r>
      <w:r w:rsidR="00EF13F3">
        <w:t>Guanosine T</w:t>
      </w:r>
      <w:r w:rsidR="00F32F78">
        <w:t>riP</w:t>
      </w:r>
      <w:r w:rsidR="00EC7390" w:rsidRPr="00EC7390">
        <w:t>hosphate</w:t>
      </w:r>
    </w:p>
    <w:p w14:paraId="4B48912C" w14:textId="362C1BC8" w:rsidR="00EC7390" w:rsidRDefault="00EC7390" w:rsidP="00C01BCF">
      <w:r>
        <w:t>HEPES</w:t>
      </w:r>
      <w:r w:rsidR="008621D7">
        <w:tab/>
      </w:r>
      <w:r w:rsidR="00930FCC">
        <w:t>4-(2-HydroxyE</w:t>
      </w:r>
      <w:r w:rsidR="008621D7" w:rsidRPr="008621D7">
        <w:t>thyl)-1-</w:t>
      </w:r>
      <w:r w:rsidR="00A87CF6">
        <w:t>P</w:t>
      </w:r>
      <w:r w:rsidR="00930FCC">
        <w:t>iperazineEthaneS</w:t>
      </w:r>
      <w:r w:rsidR="008621D7" w:rsidRPr="008621D7">
        <w:t>ulfonic acid</w:t>
      </w:r>
    </w:p>
    <w:p w14:paraId="135910C9" w14:textId="5D4E2018" w:rsidR="00661801" w:rsidRDefault="00661801" w:rsidP="00C01BCF">
      <w:r>
        <w:t>ISI</w:t>
      </w:r>
      <w:r>
        <w:tab/>
      </w:r>
      <w:r w:rsidR="00EC7390">
        <w:tab/>
      </w:r>
      <w:r>
        <w:t>Inter-Spike Interval</w:t>
      </w:r>
    </w:p>
    <w:p w14:paraId="3499DF9D" w14:textId="0E245EC8" w:rsidR="009018AF" w:rsidRDefault="009018AF" w:rsidP="00C01BCF">
      <w:r>
        <w:t>K</w:t>
      </w:r>
      <w:r>
        <w:tab/>
      </w:r>
      <w:r>
        <w:tab/>
        <w:t>Potassium</w:t>
      </w:r>
    </w:p>
    <w:p w14:paraId="37FDBDE5" w14:textId="1C6ABCE1" w:rsidR="001C28F3" w:rsidRDefault="001C28F3" w:rsidP="00C01BCF">
      <w:r>
        <w:t>KNN</w:t>
      </w:r>
      <w:r>
        <w:tab/>
      </w:r>
      <w:r>
        <w:tab/>
        <w:t>K-Nearest Neighbour</w:t>
      </w:r>
    </w:p>
    <w:p w14:paraId="4DF6C41F" w14:textId="0ECEBF2B" w:rsidR="006200A1" w:rsidRDefault="006200A1" w:rsidP="00C01BCF">
      <w:r>
        <w:t>Mg</w:t>
      </w:r>
      <w:r>
        <w:tab/>
      </w:r>
      <w:r>
        <w:tab/>
        <w:t>Magnesium</w:t>
      </w:r>
    </w:p>
    <w:p w14:paraId="21F2D590" w14:textId="7BF7B958" w:rsidR="00245D2F" w:rsidRDefault="00245D2F" w:rsidP="00C01BCF">
      <w:r>
        <w:lastRenderedPageBreak/>
        <w:t>Na</w:t>
      </w:r>
      <w:r>
        <w:tab/>
      </w:r>
      <w:r>
        <w:tab/>
        <w:t>Sodium</w:t>
      </w:r>
    </w:p>
    <w:p w14:paraId="01358F37" w14:textId="193233D4" w:rsidR="005A1E20" w:rsidRDefault="005A1E20" w:rsidP="005A1E20">
      <w:r>
        <w:t>NE</w:t>
      </w:r>
      <w:r>
        <w:tab/>
      </w:r>
      <w:r w:rsidR="00EC7390">
        <w:tab/>
      </w:r>
      <w:r>
        <w:t>NeuroElectro</w:t>
      </w:r>
    </w:p>
    <w:p w14:paraId="3CA1885C" w14:textId="35FB1034" w:rsidR="005A1E20" w:rsidRDefault="005A1E20" w:rsidP="005A1E20">
      <w:r>
        <w:t>NN</w:t>
      </w:r>
      <w:r>
        <w:tab/>
      </w:r>
      <w:r w:rsidR="00EC7390">
        <w:tab/>
      </w:r>
      <w:r>
        <w:t>Neuron Name, synonym for neuron type</w:t>
      </w:r>
    </w:p>
    <w:p w14:paraId="3912BEF7" w14:textId="7BA9599A" w:rsidR="005A1E20" w:rsidRDefault="005A1E20" w:rsidP="005A1E20">
      <w:r>
        <w:t>NT</w:t>
      </w:r>
      <w:r>
        <w:tab/>
      </w:r>
      <w:r w:rsidR="00EC7390">
        <w:tab/>
      </w:r>
      <w:r>
        <w:t>Neuron Type</w:t>
      </w:r>
    </w:p>
    <w:p w14:paraId="6EC24FE1" w14:textId="2F7F5A9C" w:rsidR="00DA1B60" w:rsidRDefault="00DA1B60" w:rsidP="005A1E20">
      <w:r>
        <w:t>RF</w:t>
      </w:r>
      <w:r>
        <w:tab/>
      </w:r>
      <w:r>
        <w:tab/>
        <w:t>Random Forest</w:t>
      </w:r>
    </w:p>
    <w:p w14:paraId="1448D877" w14:textId="49A4F864" w:rsidR="00FD61A4" w:rsidRDefault="00FD61A4" w:rsidP="005A1E20">
      <w:r>
        <w:t>Rin</w:t>
      </w:r>
      <w:r>
        <w:tab/>
      </w:r>
      <w:r>
        <w:tab/>
        <w:t>Input Resistance</w:t>
      </w:r>
    </w:p>
    <w:p w14:paraId="2EE6B7AA" w14:textId="6420C322" w:rsidR="0052683D" w:rsidRDefault="0052683D" w:rsidP="005A1E20">
      <w:r>
        <w:t>RMP</w:t>
      </w:r>
      <w:r>
        <w:tab/>
      </w:r>
      <w:r>
        <w:tab/>
        <w:t>Resting Membrane Potential</w:t>
      </w:r>
    </w:p>
    <w:p w14:paraId="177A5F83" w14:textId="4CAEE853" w:rsidR="00AB54E8" w:rsidRDefault="00AB54E8" w:rsidP="005A1E20">
      <w:r>
        <w:t>SVM</w:t>
      </w:r>
      <w:r>
        <w:tab/>
      </w:r>
      <w:r>
        <w:tab/>
        <w:t>Support Vector Machines</w:t>
      </w:r>
    </w:p>
    <w:p w14:paraId="464286AE" w14:textId="77777777" w:rsidR="005A1E20" w:rsidRDefault="005A1E20" w:rsidP="00C01BCF"/>
    <w:p w14:paraId="17489686" w14:textId="77777777" w:rsidR="00A724B6" w:rsidRPr="00C01BCF" w:rsidRDefault="00A724B6" w:rsidP="00C01BCF"/>
    <w:p w14:paraId="3C6C2066" w14:textId="77777777" w:rsidR="00E9753B" w:rsidRPr="00E94CAE" w:rsidRDefault="00E9753B" w:rsidP="00AF5C72">
      <w:pPr>
        <w:pStyle w:val="Heading8"/>
      </w:pPr>
      <w:bookmarkStart w:id="16" w:name="_Toc153357233"/>
      <w:bookmarkStart w:id="17" w:name="_Toc157169041"/>
      <w:bookmarkStart w:id="18" w:name="_Toc468464387"/>
      <w:r w:rsidRPr="00E94CAE">
        <w:lastRenderedPageBreak/>
        <w:t>Acknowledgements</w:t>
      </w:r>
      <w:bookmarkEnd w:id="16"/>
      <w:bookmarkEnd w:id="17"/>
      <w:bookmarkEnd w:id="18"/>
    </w:p>
    <w:p w14:paraId="33CB08E4" w14:textId="77777777" w:rsidR="00F56E53" w:rsidRDefault="00F56E53" w:rsidP="00014D18"/>
    <w:p w14:paraId="1B23C093" w14:textId="12B56F8C" w:rsidR="00E9753B" w:rsidRDefault="00A724B6" w:rsidP="00014D18">
      <w:r>
        <w:t>First</w:t>
      </w:r>
      <w:r w:rsidR="00E17DC6">
        <w:t>, I would like to thank my supervisor, Dr. Paul Pavlidis, whose guidance helped me at every step of the way.</w:t>
      </w:r>
    </w:p>
    <w:p w14:paraId="147F43B5" w14:textId="77777777" w:rsidR="00FF756D" w:rsidRDefault="00FF756D" w:rsidP="00014D18"/>
    <w:p w14:paraId="0F0A218A" w14:textId="507115BA" w:rsidR="00E17DC6" w:rsidRDefault="00E17DC6" w:rsidP="00014D18">
      <w:r>
        <w:t xml:space="preserve">I would like to express my sincere appreciation for my thesis committee, comprising Dr. Yu Tian Wang and Dr. </w:t>
      </w:r>
      <w:r w:rsidR="001D6B1A">
        <w:t xml:space="preserve">Jason Snyder, for their time and effort in reviewing my work. </w:t>
      </w:r>
      <w:r w:rsidR="00FC5C81">
        <w:t>Special thanks to Dr. Sohrab Shah, the examination chair.</w:t>
      </w:r>
    </w:p>
    <w:p w14:paraId="21DCC038" w14:textId="77777777" w:rsidR="00CA28C2" w:rsidRDefault="00CA28C2" w:rsidP="00014D18"/>
    <w:p w14:paraId="6E094A04" w14:textId="10E13CDA" w:rsidR="00FF756D" w:rsidRDefault="00CA28C2" w:rsidP="00014D18">
      <w:r>
        <w:t>To postdoctoral fellows, Dr. Shreejoy</w:t>
      </w:r>
      <w:r w:rsidR="007020FD">
        <w:t xml:space="preserve"> J.</w:t>
      </w:r>
      <w:r>
        <w:t xml:space="preserve"> Tripathy and Dr. Lilah Toker, thank you for your valuable guidance, advice and patience throughout my project. </w:t>
      </w:r>
      <w:r w:rsidR="00D9551A">
        <w:t xml:space="preserve">I would also like to thank past and present Pavlidis lab members for their </w:t>
      </w:r>
      <w:r w:rsidR="001D758B">
        <w:t xml:space="preserve">undying </w:t>
      </w:r>
      <w:r w:rsidR="00D9551A">
        <w:t>support.</w:t>
      </w:r>
      <w:r w:rsidR="0040764D">
        <w:t xml:space="preserve"> </w:t>
      </w:r>
      <w:r w:rsidR="007020FD">
        <w:t xml:space="preserve">I wish to thank </w:t>
      </w:r>
      <w:r w:rsidR="00020ED1">
        <w:t xml:space="preserve">Dr. </w:t>
      </w:r>
      <w:r w:rsidR="007020FD">
        <w:t>Richard C</w:t>
      </w:r>
      <w:r w:rsidR="0040764D">
        <w:t xml:space="preserve">. Gerkin for </w:t>
      </w:r>
      <w:r w:rsidR="00E55E22">
        <w:t>suggesting Random Forests for modeling the effects of solutions on ephys variability.</w:t>
      </w:r>
    </w:p>
    <w:p w14:paraId="2CBA65BD" w14:textId="77777777" w:rsidR="001D758B" w:rsidRDefault="001D758B" w:rsidP="00014D18"/>
    <w:p w14:paraId="05DDBE55" w14:textId="3CDA2399" w:rsidR="001D758B" w:rsidRDefault="001D758B" w:rsidP="00014D18">
      <w:r>
        <w:t xml:space="preserve">I am grateful to the undergraduate students, whose passion for Neuroscience led them to joining </w:t>
      </w:r>
      <w:r w:rsidR="00A23177">
        <w:t>the NeuroElectro curation team.</w:t>
      </w:r>
    </w:p>
    <w:p w14:paraId="52B31FDC" w14:textId="77777777" w:rsidR="00A23177" w:rsidRDefault="00A23177" w:rsidP="00014D18"/>
    <w:p w14:paraId="179474E8" w14:textId="4F90BB2D" w:rsidR="00A23177" w:rsidRPr="00E94CAE" w:rsidRDefault="00AA2F05" w:rsidP="00014D18">
      <w:r>
        <w:t>Finally, thanks to faculty members, staff members and funding</w:t>
      </w:r>
      <w:r w:rsidR="00745CEF">
        <w:t xml:space="preserve"> agencies of the Canadian Institute of Health Research, Strategic Training Program in Bioinformatics for </w:t>
      </w:r>
      <w:r w:rsidR="008D4514">
        <w:t>making this experience a fulfilling one.</w:t>
      </w:r>
    </w:p>
    <w:p w14:paraId="1990577A" w14:textId="0F509753" w:rsidR="00E9753B" w:rsidRPr="00E94CAE" w:rsidRDefault="00E9753B" w:rsidP="00A724B6">
      <w:pPr>
        <w:pStyle w:val="Heading8"/>
      </w:pPr>
      <w:bookmarkStart w:id="19" w:name="_Toc153357234"/>
      <w:bookmarkStart w:id="20" w:name="_Toc157169042"/>
      <w:bookmarkStart w:id="21" w:name="_Toc468464388"/>
      <w:r w:rsidRPr="00E94CAE">
        <w:lastRenderedPageBreak/>
        <w:t>Dedication</w:t>
      </w:r>
      <w:bookmarkEnd w:id="19"/>
      <w:bookmarkEnd w:id="20"/>
      <w:bookmarkEnd w:id="21"/>
    </w:p>
    <w:p w14:paraId="5178A661" w14:textId="77777777" w:rsidR="00E9753B" w:rsidRDefault="00E9753B" w:rsidP="00135BBC">
      <w:pPr>
        <w:jc w:val="center"/>
      </w:pPr>
    </w:p>
    <w:p w14:paraId="26236F4D" w14:textId="77777777" w:rsidR="00135BBC" w:rsidRDefault="00135BBC" w:rsidP="00135BBC">
      <w:pPr>
        <w:jc w:val="center"/>
      </w:pPr>
    </w:p>
    <w:p w14:paraId="682CE12A" w14:textId="77777777" w:rsidR="00135BBC" w:rsidRDefault="00135BBC" w:rsidP="00135BBC">
      <w:pPr>
        <w:jc w:val="center"/>
      </w:pPr>
    </w:p>
    <w:p w14:paraId="1CC6F581" w14:textId="77777777" w:rsidR="00135BBC" w:rsidRDefault="00135BBC" w:rsidP="00135BBC">
      <w:pPr>
        <w:jc w:val="center"/>
      </w:pPr>
    </w:p>
    <w:p w14:paraId="17C52943" w14:textId="77777777" w:rsidR="00135BBC" w:rsidRDefault="00135BBC" w:rsidP="00135BBC">
      <w:pPr>
        <w:jc w:val="center"/>
      </w:pPr>
    </w:p>
    <w:p w14:paraId="01CCA930" w14:textId="77777777" w:rsidR="00135BBC" w:rsidRDefault="00135BBC" w:rsidP="00135BBC">
      <w:pPr>
        <w:jc w:val="center"/>
      </w:pPr>
    </w:p>
    <w:p w14:paraId="2383529B" w14:textId="77777777" w:rsidR="00135BBC" w:rsidRDefault="00135BBC" w:rsidP="00135BBC">
      <w:pPr>
        <w:jc w:val="center"/>
      </w:pPr>
    </w:p>
    <w:p w14:paraId="0004D8AF" w14:textId="77777777" w:rsidR="00135BBC" w:rsidRDefault="00135BBC" w:rsidP="00135BBC">
      <w:pPr>
        <w:jc w:val="center"/>
      </w:pPr>
    </w:p>
    <w:p w14:paraId="54F969EB" w14:textId="77777777" w:rsidR="00135BBC" w:rsidRDefault="00135BBC" w:rsidP="00135BBC">
      <w:pPr>
        <w:jc w:val="center"/>
      </w:pPr>
    </w:p>
    <w:p w14:paraId="7F614CFC" w14:textId="363E65FE" w:rsidR="00135BBC" w:rsidRPr="00D9090A" w:rsidRDefault="00D05467" w:rsidP="00135BBC">
      <w:pPr>
        <w:jc w:val="center"/>
        <w:rPr>
          <w:i/>
          <w:sz w:val="28"/>
          <w:szCs w:val="28"/>
        </w:rPr>
      </w:pPr>
      <w:r>
        <w:rPr>
          <w:i/>
          <w:sz w:val="28"/>
          <w:szCs w:val="28"/>
        </w:rPr>
        <w:t xml:space="preserve">For </w:t>
      </w:r>
      <w:r w:rsidR="006D7AF3">
        <w:rPr>
          <w:i/>
          <w:sz w:val="28"/>
          <w:szCs w:val="28"/>
        </w:rPr>
        <w:t>bridging differences in scientific inquires</w:t>
      </w:r>
      <w:r w:rsidR="0000367A">
        <w:rPr>
          <w:i/>
          <w:sz w:val="28"/>
          <w:szCs w:val="28"/>
        </w:rPr>
        <w:t>.</w:t>
      </w:r>
    </w:p>
    <w:p w14:paraId="767BBC67" w14:textId="2265F628" w:rsidR="00E9753B" w:rsidRDefault="00D271E1" w:rsidP="00ED5351">
      <w:pPr>
        <w:pStyle w:val="Heading1"/>
      </w:pPr>
      <w:bookmarkStart w:id="22" w:name="_Toc153357235"/>
      <w:bookmarkStart w:id="23" w:name="_Toc157169043"/>
      <w:r>
        <w:lastRenderedPageBreak/>
        <w:br/>
      </w:r>
      <w:bookmarkStart w:id="24" w:name="_Toc468464389"/>
      <w:r w:rsidR="00E9753B" w:rsidRPr="00E94CAE">
        <w:t>Introduction</w:t>
      </w:r>
      <w:bookmarkEnd w:id="22"/>
      <w:bookmarkEnd w:id="23"/>
      <w:bookmarkEnd w:id="24"/>
    </w:p>
    <w:p w14:paraId="554D16E3" w14:textId="77777777" w:rsidR="00D271E1" w:rsidRPr="00D271E1" w:rsidRDefault="00D271E1" w:rsidP="00D271E1"/>
    <w:p w14:paraId="0CDBD850" w14:textId="77777777" w:rsidR="00EA1F40" w:rsidRDefault="00EA1F40" w:rsidP="00EA1F40">
      <w:pPr>
        <w:rPr>
          <w:lang w:val="en-CA"/>
        </w:rPr>
      </w:pPr>
      <w:r>
        <w:rPr>
          <w:lang w:val="en-CA"/>
        </w:rPr>
        <w:t>Electrophysiological (ephys) recordings are widely used for characterizing neuron function. The field of electrophysiology focuses on studying electrical properties of neurons, their action potential and synaptic activity. Many different cell types in the brain possess different intrinsic electrophysiological properties that enable them to perform crucial and highly specific functions.</w:t>
      </w:r>
    </w:p>
    <w:p w14:paraId="6906363F" w14:textId="77777777" w:rsidR="00EA1F40" w:rsidRDefault="00EA1F40" w:rsidP="00EA1F40">
      <w:pPr>
        <w:rPr>
          <w:lang w:val="en-CA"/>
        </w:rPr>
      </w:pPr>
    </w:p>
    <w:p w14:paraId="71183458" w14:textId="20AD3256" w:rsidR="005C0923" w:rsidRDefault="00EA1F40" w:rsidP="009E4011">
      <w:pPr>
        <w:rPr>
          <w:lang w:val="en-CA"/>
        </w:rPr>
      </w:pPr>
      <w:r>
        <w:rPr>
          <w:lang w:val="en-CA"/>
        </w:rPr>
        <w:t>Electrophysiology as a field is moving towards larger kinds of data analyses trying to not only understand one neuron type in isolation, but to study many kinds of neurons simultaneously</w:t>
      </w:r>
      <w:ins w:id="25" w:author="Dmitry Tebaykin" w:date="2016-12-15T19:18:00Z">
        <w:r w:rsidR="00F455A3">
          <w:rPr>
            <w:lang w:val="en-CA"/>
          </w:rPr>
          <w:t xml:space="preserve"> </w:t>
        </w:r>
        <w:r w:rsidR="00F455A3">
          <w:rPr>
            <w:lang w:val="en-CA"/>
          </w:rPr>
          <w:fldChar w:fldCharType="begin"/>
        </w:r>
        <w:r w:rsidR="003A0F08">
          <w:rPr>
            <w:lang w:val="en-CA"/>
          </w:rPr>
          <w:instrText xml:space="preserve"> ADDIN ZOTERO_ITEM CSL_CITATION {"citationID":"5sllvfhph","properties":{"formattedCitation":"(Kandel et al., 2013)","plainCitation":"(Kandel et al., 2013)"},"citationItems":[{"id":10574,"uris":["http://zotero.org/users/2034786/items/A4H9R6CQ"],"uri":["http://zotero.org/users/2034786/items/A4H9R6CQ"],"itemData":{"id":10574,"type":"article-journal","title":"Neuroscience thinks big (and collaboratively)","container-title":"Nature Reviews Neuroscience","page":"659-664","volume":"14","issue":"9","source":"www.nature.com.ezproxy.library.ubc.ca","abstract":"Despite cash-strapped times for research, several ambitious collaborative neuroscience projects have attracted large amounts of funding and media attention. In Europe, the Human Brain Project aims to develop a large-scale computer simulation of the brain, whereas in the United States, the Brain Activity Map is working towards establishing a functional connectome of the entire brain, and the Allen Institute for Brain Science has embarked upon a 10-year project to understand the mouse visual cortex (the MindScope project). US President Barack Obama's announcement of the BRAIN Initiative (Brain Research through Advancing Innovative Neurotechnologies Initiative) in April 2013 highlights the political commitment to neuroscience and is expected to further foster interdisciplinary collaborations, accelerate the development of new technologies and thus fuel much needed medical advances. In this Viewpoint article, five prominent neuroscientists explain the aims of the projects and how they are addressing some of the questions (and criticisms) that have arisen.","DOI":"10.1038/nrn3578","ISSN":"1471-003X","journalAbbreviation":"Nat Rev Neurosci","language":"en","author":[{"family":"Kandel","given":"Eric R."},{"family":"Markram","given":"Henry"},{"family":"Matthews","given":"Paul M."},{"family":"Yuste","given":"Rafael"},{"family":"Koch","given":"Christof"}],"issued":{"date-parts":[["2013",9]]}}}],"schema":"https://github.com/citation-style-language/schema/raw/master/csl-citation.json"} </w:instrText>
        </w:r>
      </w:ins>
      <w:r w:rsidR="00F455A3">
        <w:rPr>
          <w:lang w:val="en-CA"/>
        </w:rPr>
        <w:fldChar w:fldCharType="separate"/>
      </w:r>
      <w:ins w:id="26" w:author="Dmitry Tebaykin" w:date="2016-12-15T19:18:00Z">
        <w:r w:rsidR="003A0F08">
          <w:rPr>
            <w:noProof/>
            <w:lang w:val="en-CA"/>
          </w:rPr>
          <w:t>(Kandel et al., 2013)</w:t>
        </w:r>
        <w:r w:rsidR="00F455A3">
          <w:rPr>
            <w:lang w:val="en-CA"/>
          </w:rPr>
          <w:fldChar w:fldCharType="end"/>
        </w:r>
      </w:ins>
      <w:r>
        <w:rPr>
          <w:lang w:val="en-CA"/>
        </w:rPr>
        <w:t>. For example, the first goal of the US NIH BRAIN project is to generate a “census of cell types”</w:t>
      </w:r>
      <w:r w:rsidR="009A3E2C">
        <w:rPr>
          <w:lang w:val="en-CA"/>
        </w:rPr>
        <w:t xml:space="preserve"> </w:t>
      </w:r>
      <w:r w:rsidR="00AE2A6C">
        <w:rPr>
          <w:lang w:val="en-CA"/>
        </w:rPr>
        <w:fldChar w:fldCharType="begin"/>
      </w:r>
      <w:r w:rsidR="00AE2A6C">
        <w:rPr>
          <w:lang w:val="en-CA"/>
        </w:rPr>
        <w:instrText xml:space="preserve"> ADDIN ZOTERO_ITEM CSL_CITATION {"citationID":"jshuhmeul","properties":{"formattedCitation":"(Jorgenson et al., 2015)","plainCitation":"(Jorgenson et al., 2015)"},"citationItems":[{"id":10288,"uris":["http://zotero.org/groups/13293/items/HXXXKHWH"],"uri":["http://zotero.org/groups/13293/items/HXXXKHWH"],"itemData":{"id":10288,"type":"article-journal","title":"The BRAIN Initiative: developing technology to catalyse neuroscience discovery","container-title":"Phil. Trans. R. Soc. B","page":"20140164","volume":"370","issue":"1668","source":"rstb.royalsocietypublishing.org","abstract":"The evolution of the field of neuroscience has been propelled by the advent of novel technological capabilities, and the pace at which these capabilities are being developed has accelerated dramatically in the past decade. Capitalizing on this momentum, the United States launched the Brain Research through Advancing Innovative Neurotechnologies (BRAIN) Initiative to develop and apply new tools and technologies for revolutionizing our understanding of the brain. In this article, we review the scientific vision for this initiative set forth by the National Institutes of Health and discuss its implications for the future of neuroscience research. Particular emphasis is given to its potential impact on the mapping and study of neural circuits, and how this knowledge will transform our understanding of the complexity of the human brain and its diverse array of behaviours, perceptions, thoughts and emotions.","DOI":"10.1098/rstb.2014.0164","ISSN":"0962-8436, 1471-2970","note":"PMID: 25823863","shortTitle":"The BRAIN Initiative","journalAbbreviation":"Phil. Trans. R. Soc. B","language":"en","author":[{"family":"Jorgenson","given":"Lyric A."},{"family":"Newsome","given":"William T."},{"family":"Anderson","given":"David J."},{"family":"Bargmann","given":"Cornelia I."},{"family":"Brown","given":"Emery N."},{"family":"Deisseroth","given":"Karl"},{"family":"Donoghue","given":"John P."},{"family":"Hudson","given":"Kathy L."},{"family":"Ling","given":"Geoffrey S. F."},{"family":"MacLeish","given":"Peter R."},{"family":"Marder","given":"Eve"},{"family":"Normann","given":"Richard A."},{"family":"Sanes","given":"Joshua R."},{"family":"Schnitzer","given":"Mark J."},{"family":"Sejnowski","given":"Terrence J."},{"family":"Tank","given":"David W."},{"family":"Tsien","given":"Roger Y."},{"family":"Ugurbil","given":"Kamil"},{"family":"Wingfield","given":"John C."}],"issued":{"date-parts":[["2015",5,19]]}}}],"schema":"https://github.com/citation-style-language/schema/raw/master/csl-citation.json"} </w:instrText>
      </w:r>
      <w:r w:rsidR="00AE2A6C">
        <w:rPr>
          <w:lang w:val="en-CA"/>
        </w:rPr>
        <w:fldChar w:fldCharType="separate"/>
      </w:r>
      <w:r w:rsidR="00AE2A6C">
        <w:rPr>
          <w:noProof/>
          <w:lang w:val="en-CA"/>
        </w:rPr>
        <w:t>(Jorgenson et al., 2015)</w:t>
      </w:r>
      <w:r w:rsidR="00AE2A6C">
        <w:rPr>
          <w:lang w:val="en-CA"/>
        </w:rPr>
        <w:fldChar w:fldCharType="end"/>
      </w:r>
      <w:r>
        <w:rPr>
          <w:lang w:val="en-CA"/>
        </w:rPr>
        <w:t xml:space="preserve">, involving neuron comparison using genetic, morphological and electrophysiological characteristics. </w:t>
      </w:r>
      <w:r w:rsidR="00C26CAB">
        <w:rPr>
          <w:lang w:val="en-CA"/>
        </w:rPr>
        <w:t>One way to address th</w:t>
      </w:r>
      <w:r w:rsidR="007E3B26">
        <w:rPr>
          <w:lang w:val="en-CA"/>
        </w:rPr>
        <w:t xml:space="preserve">is </w:t>
      </w:r>
      <w:r w:rsidR="00C26CAB">
        <w:rPr>
          <w:lang w:val="en-CA"/>
        </w:rPr>
        <w:t xml:space="preserve">is </w:t>
      </w:r>
      <w:r w:rsidR="00B73B9F">
        <w:rPr>
          <w:lang w:val="en-CA"/>
        </w:rPr>
        <w:t xml:space="preserve">by </w:t>
      </w:r>
      <w:r w:rsidR="003C3B45">
        <w:rPr>
          <w:lang w:val="en-CA"/>
        </w:rPr>
        <w:t>aggregating</w:t>
      </w:r>
      <w:r w:rsidR="00C26CAB">
        <w:rPr>
          <w:lang w:val="en-CA"/>
        </w:rPr>
        <w:t xml:space="preserve"> vast amounts of already published neuroscientific data.</w:t>
      </w:r>
      <w:r w:rsidR="00F7061C">
        <w:rPr>
          <w:lang w:val="en-CA"/>
        </w:rPr>
        <w:t xml:space="preserve"> </w:t>
      </w:r>
      <w:r w:rsidR="00784551">
        <w:rPr>
          <w:lang w:val="en-CA"/>
        </w:rPr>
        <w:t xml:space="preserve">However, combining and comparing electrophysiology data across labs </w:t>
      </w:r>
      <w:r w:rsidR="00D761BE">
        <w:rPr>
          <w:lang w:val="en-CA"/>
        </w:rPr>
        <w:t>d</w:t>
      </w:r>
      <w:r w:rsidR="005752EE">
        <w:rPr>
          <w:lang w:val="en-CA"/>
        </w:rPr>
        <w:t>irectly and on a large scale is challen</w:t>
      </w:r>
      <w:r w:rsidR="007E1055">
        <w:rPr>
          <w:lang w:val="en-CA"/>
        </w:rPr>
        <w:t>g</w:t>
      </w:r>
      <w:r w:rsidR="005752EE">
        <w:rPr>
          <w:lang w:val="en-CA"/>
        </w:rPr>
        <w:t>ing</w:t>
      </w:r>
      <w:r w:rsidR="008728FA">
        <w:rPr>
          <w:lang w:val="en-CA"/>
        </w:rPr>
        <w:t>,</w:t>
      </w:r>
      <w:r w:rsidR="00D761BE">
        <w:rPr>
          <w:lang w:val="en-CA"/>
        </w:rPr>
        <w:t xml:space="preserve"> because such data is often collected under different experimental conditions. </w:t>
      </w:r>
      <w:r w:rsidR="006D39E0">
        <w:rPr>
          <w:lang w:val="en-CA"/>
        </w:rPr>
        <w:t>I</w:t>
      </w:r>
      <w:r w:rsidR="000F5F8E" w:rsidRPr="007379FB">
        <w:rPr>
          <w:lang w:val="en-CA"/>
        </w:rPr>
        <w:t xml:space="preserve">t is </w:t>
      </w:r>
      <w:r w:rsidR="000F5F8E">
        <w:rPr>
          <w:lang w:val="en-CA"/>
        </w:rPr>
        <w:t>generally thought that subtle variation</w:t>
      </w:r>
      <w:r w:rsidR="000F5F8E" w:rsidRPr="007379FB">
        <w:rPr>
          <w:lang w:val="en-CA"/>
        </w:rPr>
        <w:t xml:space="preserve"> in experimental conditions introduces certain variation into the corresponding </w:t>
      </w:r>
      <w:r w:rsidR="0065420F">
        <w:rPr>
          <w:lang w:val="en-CA"/>
        </w:rPr>
        <w:t xml:space="preserve">ephys </w:t>
      </w:r>
      <w:r w:rsidR="000F5F8E" w:rsidRPr="007379FB">
        <w:rPr>
          <w:lang w:val="en-CA"/>
        </w:rPr>
        <w:t>measurements.</w:t>
      </w:r>
      <w:r w:rsidR="000F5F8E">
        <w:rPr>
          <w:lang w:val="en-CA"/>
        </w:rPr>
        <w:t xml:space="preserve"> </w:t>
      </w:r>
      <w:r w:rsidR="00684FC9">
        <w:rPr>
          <w:lang w:val="en-CA"/>
        </w:rPr>
        <w:t>Therefore, c</w:t>
      </w:r>
      <w:r w:rsidR="00B31F78">
        <w:rPr>
          <w:lang w:val="en-CA"/>
        </w:rPr>
        <w:t>omparing data across differently designed experiments without accounting for variability introduced by experimental conditions could lead to incorrect or inconsistent</w:t>
      </w:r>
      <w:r w:rsidR="00237B44">
        <w:rPr>
          <w:lang w:val="en-CA"/>
        </w:rPr>
        <w:t xml:space="preserve"> results, so the </w:t>
      </w:r>
      <w:r w:rsidR="00B31F78">
        <w:rPr>
          <w:lang w:val="en-CA"/>
        </w:rPr>
        <w:t xml:space="preserve">goal of my project is to enable the </w:t>
      </w:r>
      <w:r w:rsidR="0025558D">
        <w:rPr>
          <w:lang w:val="en-CA"/>
        </w:rPr>
        <w:t xml:space="preserve">reliable </w:t>
      </w:r>
      <w:r w:rsidR="00B31F78">
        <w:rPr>
          <w:lang w:val="en-CA"/>
        </w:rPr>
        <w:t>comparison and aggregation of electrophysiological data across different experiments.</w:t>
      </w:r>
    </w:p>
    <w:p w14:paraId="44DB06C3" w14:textId="53B17253" w:rsidR="002E656E" w:rsidRDefault="00E97AE7" w:rsidP="008F69AB">
      <w:pPr>
        <w:pStyle w:val="Heading2"/>
      </w:pPr>
      <w:bookmarkStart w:id="27" w:name="_Toc468464390"/>
      <w:r>
        <w:lastRenderedPageBreak/>
        <w:t xml:space="preserve">History </w:t>
      </w:r>
      <w:r w:rsidR="00267679">
        <w:t>and early</w:t>
      </w:r>
      <w:r w:rsidR="002A625F">
        <w:t xml:space="preserve"> </w:t>
      </w:r>
      <w:r w:rsidR="00267679">
        <w:t>neurophysiological mechanisms</w:t>
      </w:r>
      <w:bookmarkEnd w:id="27"/>
    </w:p>
    <w:p w14:paraId="3060D0C6" w14:textId="77777777" w:rsidR="004D0575" w:rsidRDefault="004D0575" w:rsidP="00872827">
      <w:pPr>
        <w:rPr>
          <w:lang w:val="en-CA"/>
        </w:rPr>
      </w:pPr>
    </w:p>
    <w:p w14:paraId="6B0AA892" w14:textId="107976BA" w:rsidR="001D4073" w:rsidRDefault="009A22E1" w:rsidP="00872827">
      <w:pPr>
        <w:rPr>
          <w:lang w:val="en-CA"/>
        </w:rPr>
      </w:pPr>
      <w:r>
        <w:rPr>
          <w:lang w:val="en-CA"/>
        </w:rPr>
        <w:t>From Greek, neurophysiology translates as the logic of neuron physics</w:t>
      </w:r>
      <w:r w:rsidR="002E2F4E">
        <w:rPr>
          <w:lang w:val="en-CA"/>
        </w:rPr>
        <w:t>. It studies</w:t>
      </w:r>
      <w:r w:rsidR="009C5F72">
        <w:rPr>
          <w:lang w:val="en-CA"/>
        </w:rPr>
        <w:t xml:space="preserve"> </w:t>
      </w:r>
      <w:r w:rsidR="00E1696B">
        <w:rPr>
          <w:lang w:val="en-CA"/>
        </w:rPr>
        <w:t xml:space="preserve">the </w:t>
      </w:r>
      <w:r w:rsidR="009C5F72">
        <w:rPr>
          <w:lang w:val="en-CA"/>
        </w:rPr>
        <w:t>i</w:t>
      </w:r>
      <w:r w:rsidR="00081A64">
        <w:rPr>
          <w:lang w:val="en-CA"/>
        </w:rPr>
        <w:t xml:space="preserve">ntrinsic properties of neurons and </w:t>
      </w:r>
      <w:r w:rsidR="00483681">
        <w:rPr>
          <w:lang w:val="en-CA"/>
        </w:rPr>
        <w:t>their interacti</w:t>
      </w:r>
      <w:r w:rsidR="00081A64">
        <w:rPr>
          <w:lang w:val="en-CA"/>
        </w:rPr>
        <w:t>ons.</w:t>
      </w:r>
      <w:r w:rsidR="00E15A11">
        <w:rPr>
          <w:lang w:val="en-CA"/>
        </w:rPr>
        <w:t xml:space="preserve"> </w:t>
      </w:r>
      <w:r w:rsidR="001D4073">
        <w:rPr>
          <w:lang w:val="en-CA"/>
        </w:rPr>
        <w:t xml:space="preserve">In neurons, action potentials </w:t>
      </w:r>
      <w:r w:rsidR="00E91A0C">
        <w:rPr>
          <w:lang w:val="en-CA"/>
        </w:rPr>
        <w:t>(AP</w:t>
      </w:r>
      <w:r w:rsidR="003237B2">
        <w:rPr>
          <w:lang w:val="en-CA"/>
        </w:rPr>
        <w:t>s</w:t>
      </w:r>
      <w:r w:rsidR="00E91A0C">
        <w:rPr>
          <w:lang w:val="en-CA"/>
        </w:rPr>
        <w:t xml:space="preserve">) </w:t>
      </w:r>
      <w:r w:rsidR="001D4073">
        <w:rPr>
          <w:lang w:val="en-CA"/>
        </w:rPr>
        <w:t xml:space="preserve">are the primary </w:t>
      </w:r>
      <w:r w:rsidR="00A67DF5">
        <w:rPr>
          <w:lang w:val="en-CA"/>
        </w:rPr>
        <w:t xml:space="preserve">communication </w:t>
      </w:r>
      <w:r w:rsidR="00DD256C">
        <w:rPr>
          <w:lang w:val="en-CA"/>
        </w:rPr>
        <w:t>protocols</w:t>
      </w:r>
      <w:r w:rsidR="00227A28">
        <w:rPr>
          <w:lang w:val="en-CA"/>
        </w:rPr>
        <w:t xml:space="preserve"> that propagate</w:t>
      </w:r>
      <w:r w:rsidR="00724DF8">
        <w:rPr>
          <w:lang w:val="en-CA"/>
        </w:rPr>
        <w:t xml:space="preserve"> signal from </w:t>
      </w:r>
      <w:r w:rsidR="001B3CFD">
        <w:rPr>
          <w:lang w:val="en-CA"/>
        </w:rPr>
        <w:t xml:space="preserve">one cell to the next. </w:t>
      </w:r>
      <w:r w:rsidR="001D24E8">
        <w:rPr>
          <w:lang w:val="en-CA"/>
        </w:rPr>
        <w:t>APs</w:t>
      </w:r>
      <w:r w:rsidR="00FE2301">
        <w:rPr>
          <w:lang w:val="en-CA"/>
        </w:rPr>
        <w:t xml:space="preserve"> are relatively short events </w:t>
      </w:r>
      <w:r w:rsidR="007D7197">
        <w:rPr>
          <w:lang w:val="en-CA"/>
        </w:rPr>
        <w:t>during which the neuron</w:t>
      </w:r>
      <w:r w:rsidR="004D47E6">
        <w:rPr>
          <w:lang w:val="en-CA"/>
        </w:rPr>
        <w:t>’</w:t>
      </w:r>
      <w:r w:rsidR="007D7197">
        <w:rPr>
          <w:lang w:val="en-CA"/>
        </w:rPr>
        <w:t xml:space="preserve">s membrane potential depolarizes to </w:t>
      </w:r>
      <w:r w:rsidR="00E96EEE">
        <w:rPr>
          <w:lang w:val="en-CA"/>
        </w:rPr>
        <w:t xml:space="preserve">the </w:t>
      </w:r>
      <w:r w:rsidR="00556994">
        <w:rPr>
          <w:lang w:val="en-CA"/>
        </w:rPr>
        <w:t>AP peak</w:t>
      </w:r>
      <w:r w:rsidR="007D7197">
        <w:rPr>
          <w:lang w:val="en-CA"/>
        </w:rPr>
        <w:t xml:space="preserve"> value and then </w:t>
      </w:r>
      <w:r w:rsidR="0000377E">
        <w:rPr>
          <w:lang w:val="en-CA"/>
        </w:rPr>
        <w:t xml:space="preserve">eventually </w:t>
      </w:r>
      <w:r w:rsidR="007D7197">
        <w:rPr>
          <w:lang w:val="en-CA"/>
        </w:rPr>
        <w:t xml:space="preserve">repolarizes back to </w:t>
      </w:r>
      <w:r w:rsidR="008337B8">
        <w:rPr>
          <w:lang w:val="en-CA"/>
        </w:rPr>
        <w:t>the resting membrane potential.</w:t>
      </w:r>
    </w:p>
    <w:p w14:paraId="3B5BDC35" w14:textId="77777777" w:rsidR="00F17B34" w:rsidRDefault="00F17B34" w:rsidP="00872827">
      <w:pPr>
        <w:rPr>
          <w:lang w:val="en-CA"/>
        </w:rPr>
      </w:pPr>
    </w:p>
    <w:p w14:paraId="69999C3C" w14:textId="3C7F505D" w:rsidR="002F5A10" w:rsidRDefault="00553E38" w:rsidP="00872827">
      <w:pPr>
        <w:rPr>
          <w:lang w:val="en-CA"/>
        </w:rPr>
      </w:pPr>
      <w:r w:rsidRPr="00872827">
        <w:rPr>
          <w:lang w:val="en-CA"/>
        </w:rPr>
        <w:t>A series of five landmark papers published in 1952 by Hodgkin and Huxley unveiled many of the basic mechanisms that govern neuron electrophysiology, providing neurophysiologists with the initial sodium-potassium mechanism of neuron action potentials. At rest, a typical neuron maintains a high concentration of potassium and a low concentration of sodium</w:t>
      </w:r>
      <w:r w:rsidR="00835742">
        <w:rPr>
          <w:lang w:val="en-CA"/>
        </w:rPr>
        <w:t xml:space="preserve"> and chloride</w:t>
      </w:r>
      <w:r w:rsidRPr="00872827">
        <w:rPr>
          <w:lang w:val="en-CA"/>
        </w:rPr>
        <w:t xml:space="preserve"> ions inside relative to the outside. </w:t>
      </w:r>
      <w:r w:rsidR="00B93FDE">
        <w:rPr>
          <w:lang w:val="en-CA"/>
        </w:rPr>
        <w:t>These concentrations are</w:t>
      </w:r>
      <w:r w:rsidR="00CB2270">
        <w:rPr>
          <w:lang w:val="en-CA"/>
        </w:rPr>
        <w:t xml:space="preserve"> maintained</w:t>
      </w:r>
      <w:r w:rsidR="00633F54">
        <w:rPr>
          <w:lang w:val="en-CA"/>
        </w:rPr>
        <w:t xml:space="preserve"> by Na / K pumps </w:t>
      </w:r>
      <w:r w:rsidR="00AE0E2F">
        <w:rPr>
          <w:lang w:val="en-CA"/>
        </w:rPr>
        <w:t xml:space="preserve">that keep moving sodium </w:t>
      </w:r>
      <w:r w:rsidR="00867257">
        <w:rPr>
          <w:lang w:val="en-CA"/>
        </w:rPr>
        <w:t xml:space="preserve">ions </w:t>
      </w:r>
      <w:r w:rsidR="00AE0E2F">
        <w:rPr>
          <w:lang w:val="en-CA"/>
        </w:rPr>
        <w:t>outside o</w:t>
      </w:r>
      <w:r w:rsidR="00867257">
        <w:rPr>
          <w:lang w:val="en-CA"/>
        </w:rPr>
        <w:t xml:space="preserve">f the cell and potassium inside, expending ATP. </w:t>
      </w:r>
      <w:r w:rsidR="00557272">
        <w:rPr>
          <w:lang w:val="en-CA"/>
        </w:rPr>
        <w:t xml:space="preserve"> </w:t>
      </w:r>
      <w:r w:rsidR="00F72469">
        <w:rPr>
          <w:lang w:val="en-CA"/>
        </w:rPr>
        <w:t xml:space="preserve">The concentration differences </w:t>
      </w:r>
      <w:r w:rsidR="00BA25B8">
        <w:rPr>
          <w:lang w:val="en-CA"/>
        </w:rPr>
        <w:t xml:space="preserve">across the neuron membrane </w:t>
      </w:r>
      <w:r w:rsidR="00F72469">
        <w:rPr>
          <w:lang w:val="en-CA"/>
        </w:rPr>
        <w:t>cause</w:t>
      </w:r>
      <w:r w:rsidRPr="00872827">
        <w:rPr>
          <w:lang w:val="en-CA"/>
        </w:rPr>
        <w:t xml:space="preserve"> sodium (E</w:t>
      </w:r>
      <w:r w:rsidRPr="00872827">
        <w:rPr>
          <w:vertAlign w:val="subscript"/>
          <w:lang w:val="en-CA"/>
        </w:rPr>
        <w:t>Na</w:t>
      </w:r>
      <w:r w:rsidRPr="00872827">
        <w:rPr>
          <w:lang w:val="en-CA"/>
        </w:rPr>
        <w:t>) / potassium (E</w:t>
      </w:r>
      <w:r w:rsidRPr="00872827">
        <w:rPr>
          <w:vertAlign w:val="subscript"/>
          <w:lang w:val="en-CA"/>
        </w:rPr>
        <w:t>K</w:t>
      </w:r>
      <w:r w:rsidRPr="00872827">
        <w:rPr>
          <w:lang w:val="en-CA"/>
        </w:rPr>
        <w:t xml:space="preserve">) reversal potentials, calculated using the Nernst equation </w:t>
      </w:r>
      <w:r w:rsidR="000D7DB1">
        <w:rPr>
          <w:lang w:val="en-CA"/>
        </w:rPr>
        <w:fldChar w:fldCharType="begin"/>
      </w:r>
      <w:r w:rsidR="000D7DB1">
        <w:rPr>
          <w:lang w:val="en-CA"/>
        </w:rPr>
        <w:instrText xml:space="preserve"> ADDIN ZOTERO_ITEM CSL_CITATION {"citationID":"1rl3gf4sv3","properties":{"formattedCitation":"(Hille,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0D7DB1">
        <w:rPr>
          <w:lang w:val="en-CA"/>
        </w:rPr>
        <w:fldChar w:fldCharType="separate"/>
      </w:r>
      <w:r w:rsidR="000D7DB1">
        <w:rPr>
          <w:noProof/>
          <w:lang w:val="en-CA"/>
        </w:rPr>
        <w:t>(Hille, 1984)</w:t>
      </w:r>
      <w:r w:rsidR="000D7DB1">
        <w:rPr>
          <w:lang w:val="en-CA"/>
        </w:rPr>
        <w:fldChar w:fldCharType="end"/>
      </w:r>
      <w:r w:rsidRPr="00872827">
        <w:rPr>
          <w:lang w:val="en-CA"/>
        </w:rPr>
        <w:t>, to be respectively very high / similar, relative to the resting membrane potential. Additionally, ionic driving forces across the neuron membrane are calculated as a difference between their reversal potentials and the membrane po</w:t>
      </w:r>
      <w:r w:rsidR="00302BF2">
        <w:rPr>
          <w:lang w:val="en-CA"/>
        </w:rPr>
        <w:t>tential, thus at rest sodium has a strong inward driving force</w:t>
      </w:r>
      <w:r w:rsidR="005D6E58">
        <w:rPr>
          <w:lang w:val="en-CA"/>
        </w:rPr>
        <w:t>, while</w:t>
      </w:r>
      <w:r w:rsidR="00302BF2">
        <w:rPr>
          <w:lang w:val="en-CA"/>
        </w:rPr>
        <w:t xml:space="preserve"> potassium</w:t>
      </w:r>
      <w:r w:rsidR="00CB0EFD">
        <w:rPr>
          <w:lang w:val="en-CA"/>
        </w:rPr>
        <w:t xml:space="preserve"> has a</w:t>
      </w:r>
      <w:r w:rsidR="00F86090">
        <w:rPr>
          <w:lang w:val="en-CA"/>
        </w:rPr>
        <w:t xml:space="preserve"> slight</w:t>
      </w:r>
      <w:r w:rsidR="00CB0EFD">
        <w:rPr>
          <w:lang w:val="en-CA"/>
        </w:rPr>
        <w:t xml:space="preserve"> outward driving force.</w:t>
      </w:r>
    </w:p>
    <w:p w14:paraId="5EB79D09" w14:textId="77777777" w:rsidR="00191E9F" w:rsidRDefault="00191E9F" w:rsidP="00872827">
      <w:pPr>
        <w:rPr>
          <w:lang w:val="en-CA"/>
        </w:rPr>
      </w:pPr>
    </w:p>
    <w:p w14:paraId="02693252" w14:textId="4BF276C6" w:rsidR="00B232FE" w:rsidRDefault="00C73684" w:rsidP="00872827">
      <w:pPr>
        <w:rPr>
          <w:lang w:val="en-CA"/>
        </w:rPr>
      </w:pPr>
      <w:r>
        <w:rPr>
          <w:lang w:val="en-CA"/>
        </w:rPr>
        <w:lastRenderedPageBreak/>
        <w:t>When a</w:t>
      </w:r>
      <w:r w:rsidR="008459CD">
        <w:rPr>
          <w:lang w:val="en-CA"/>
        </w:rPr>
        <w:t xml:space="preserve"> sufficiently strong</w:t>
      </w:r>
      <w:r w:rsidR="002F5A10">
        <w:rPr>
          <w:lang w:val="en-CA"/>
        </w:rPr>
        <w:t xml:space="preserve"> stimulus</w:t>
      </w:r>
      <w:r>
        <w:rPr>
          <w:lang w:val="en-CA"/>
        </w:rPr>
        <w:t xml:space="preserve"> causes </w:t>
      </w:r>
      <w:r w:rsidR="00D63D58">
        <w:rPr>
          <w:lang w:val="en-CA"/>
        </w:rPr>
        <w:t>a</w:t>
      </w:r>
      <w:r>
        <w:rPr>
          <w:lang w:val="en-CA"/>
        </w:rPr>
        <w:t xml:space="preserve"> neuron’s membrane potential</w:t>
      </w:r>
      <w:r w:rsidR="00BD2ACA">
        <w:rPr>
          <w:lang w:val="en-CA"/>
        </w:rPr>
        <w:t xml:space="preserve"> to increase to the point of its </w:t>
      </w:r>
      <w:r w:rsidR="00CD6AB7">
        <w:rPr>
          <w:lang w:val="en-CA"/>
        </w:rPr>
        <w:t>AP</w:t>
      </w:r>
      <w:r w:rsidR="008429EB">
        <w:rPr>
          <w:lang w:val="en-CA"/>
        </w:rPr>
        <w:t xml:space="preserve"> </w:t>
      </w:r>
      <w:r w:rsidR="00E43F0C">
        <w:rPr>
          <w:lang w:val="en-CA"/>
        </w:rPr>
        <w:t>threshold, the</w:t>
      </w:r>
      <w:r w:rsidR="00BD2ACA">
        <w:rPr>
          <w:lang w:val="en-CA"/>
        </w:rPr>
        <w:t xml:space="preserve"> action potential gets triggered.</w:t>
      </w:r>
      <w:r w:rsidR="004A3DF3">
        <w:rPr>
          <w:lang w:val="en-CA"/>
        </w:rPr>
        <w:t xml:space="preserve"> </w:t>
      </w:r>
      <w:r w:rsidR="00553E38" w:rsidRPr="00872827">
        <w:rPr>
          <w:lang w:val="en-CA"/>
        </w:rPr>
        <w:t xml:space="preserve">During </w:t>
      </w:r>
      <w:r w:rsidR="005D1680">
        <w:rPr>
          <w:lang w:val="en-CA"/>
        </w:rPr>
        <w:t>the neuron action potential</w:t>
      </w:r>
      <w:r w:rsidR="00553E38" w:rsidRPr="00872827">
        <w:rPr>
          <w:lang w:val="en-CA"/>
        </w:rPr>
        <w:t>,</w:t>
      </w:r>
      <w:r w:rsidR="00633FB9">
        <w:rPr>
          <w:lang w:val="en-CA"/>
        </w:rPr>
        <w:t xml:space="preserve"> voltage-gates sodium channels in the cell membrane open, causing</w:t>
      </w:r>
      <w:r w:rsidR="00553E38" w:rsidRPr="00872827">
        <w:rPr>
          <w:lang w:val="en-CA"/>
        </w:rPr>
        <w:t xml:space="preserve"> </w:t>
      </w:r>
      <w:r w:rsidR="00226FC1">
        <w:rPr>
          <w:lang w:val="en-CA"/>
        </w:rPr>
        <w:t xml:space="preserve">the </w:t>
      </w:r>
      <w:r w:rsidR="00553E38" w:rsidRPr="00872827">
        <w:rPr>
          <w:lang w:val="en-CA"/>
        </w:rPr>
        <w:t>sodium ion permeability (G</w:t>
      </w:r>
      <w:r w:rsidR="00553E38" w:rsidRPr="00872827">
        <w:rPr>
          <w:vertAlign w:val="subscript"/>
          <w:lang w:val="en-CA"/>
        </w:rPr>
        <w:t>Na</w:t>
      </w:r>
      <w:r w:rsidR="00553E38" w:rsidRPr="00872827">
        <w:rPr>
          <w:lang w:val="en-CA"/>
        </w:rPr>
        <w:t xml:space="preserve">) across the cell membrane </w:t>
      </w:r>
      <w:r w:rsidR="009128EC">
        <w:rPr>
          <w:lang w:val="en-CA"/>
        </w:rPr>
        <w:t>to increase</w:t>
      </w:r>
      <w:r w:rsidR="00553E38" w:rsidRPr="00872827">
        <w:rPr>
          <w:lang w:val="en-CA"/>
        </w:rPr>
        <w:t xml:space="preserve"> dramatically, allowing Na</w:t>
      </w:r>
      <w:r w:rsidR="00553E38" w:rsidRPr="00872827">
        <w:rPr>
          <w:vertAlign w:val="superscript"/>
          <w:lang w:val="en-CA"/>
        </w:rPr>
        <w:t>+</w:t>
      </w:r>
      <w:r w:rsidR="00553E38" w:rsidRPr="00872827">
        <w:rPr>
          <w:lang w:val="en-CA"/>
        </w:rPr>
        <w:t xml:space="preserve"> ions to flood inside the neuron due to the </w:t>
      </w:r>
      <w:r w:rsidR="008702AE">
        <w:rPr>
          <w:lang w:val="en-CA"/>
        </w:rPr>
        <w:t xml:space="preserve">high </w:t>
      </w:r>
      <w:r w:rsidR="00553E38" w:rsidRPr="00872827">
        <w:rPr>
          <w:lang w:val="en-CA"/>
        </w:rPr>
        <w:t>driving force of sodium</w:t>
      </w:r>
      <w:r w:rsidR="00B51789">
        <w:rPr>
          <w:lang w:val="en-CA"/>
        </w:rPr>
        <w:t xml:space="preserve"> </w:t>
      </w:r>
      <w:r w:rsidR="008B04AD">
        <w:rPr>
          <w:lang w:val="en-CA"/>
        </w:rPr>
        <w:fldChar w:fldCharType="begin"/>
      </w:r>
      <w:r w:rsidR="008B04AD">
        <w:rPr>
          <w:lang w:val="en-CA"/>
        </w:rPr>
        <w:instrText xml:space="preserve"> ADDIN ZOTERO_ITEM CSL_CITATION {"citationID":"ur0svangm","properties":{"formattedCitation":"(Hille,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8B04AD">
        <w:rPr>
          <w:lang w:val="en-CA"/>
        </w:rPr>
        <w:fldChar w:fldCharType="separate"/>
      </w:r>
      <w:r w:rsidR="008B04AD">
        <w:rPr>
          <w:noProof/>
          <w:lang w:val="en-CA"/>
        </w:rPr>
        <w:t>(Hille, 1984)</w:t>
      </w:r>
      <w:r w:rsidR="008B04AD">
        <w:rPr>
          <w:lang w:val="en-CA"/>
        </w:rPr>
        <w:fldChar w:fldCharType="end"/>
      </w:r>
      <w:r w:rsidR="00553E38" w:rsidRPr="00872827">
        <w:rPr>
          <w:lang w:val="en-CA"/>
        </w:rPr>
        <w:t xml:space="preserve">. As the AP approaches its peak, both sodium driving force and permeability decrease, </w:t>
      </w:r>
      <w:r w:rsidR="00DD2826">
        <w:rPr>
          <w:lang w:val="en-CA"/>
        </w:rPr>
        <w:t>because</w:t>
      </w:r>
      <w:r w:rsidR="00135899">
        <w:rPr>
          <w:lang w:val="en-CA"/>
        </w:rPr>
        <w:t xml:space="preserve"> the neuron’s membrane potential </w:t>
      </w:r>
      <w:r w:rsidR="00252A35">
        <w:rPr>
          <w:lang w:val="en-CA"/>
        </w:rPr>
        <w:t>is closer to E</w:t>
      </w:r>
      <w:r w:rsidR="00252A35" w:rsidRPr="00252A35">
        <w:rPr>
          <w:vertAlign w:val="subscript"/>
          <w:lang w:val="en-CA"/>
        </w:rPr>
        <w:t>Na</w:t>
      </w:r>
      <w:r w:rsidR="00252A35">
        <w:rPr>
          <w:lang w:val="en-CA"/>
        </w:rPr>
        <w:t xml:space="preserve"> </w:t>
      </w:r>
      <w:r w:rsidR="00135899">
        <w:rPr>
          <w:lang w:val="en-CA"/>
        </w:rPr>
        <w:t>and</w:t>
      </w:r>
      <w:r w:rsidR="00DD2826">
        <w:rPr>
          <w:lang w:val="en-CA"/>
        </w:rPr>
        <w:t xml:space="preserve"> a large portion o</w:t>
      </w:r>
      <w:r w:rsidR="00C23C76">
        <w:rPr>
          <w:lang w:val="en-CA"/>
        </w:rPr>
        <w:t>f the sodium channels close.</w:t>
      </w:r>
      <w:r w:rsidR="003432E1">
        <w:rPr>
          <w:lang w:val="en-CA"/>
        </w:rPr>
        <w:t xml:space="preserve"> At that point,</w:t>
      </w:r>
      <w:r w:rsidR="00553E38" w:rsidRPr="00872827">
        <w:rPr>
          <w:lang w:val="en-CA"/>
        </w:rPr>
        <w:t xml:space="preserve"> </w:t>
      </w:r>
      <w:r w:rsidR="00295CF8">
        <w:rPr>
          <w:lang w:val="en-CA"/>
        </w:rPr>
        <w:t xml:space="preserve">potassium voltage-gated channels open and </w:t>
      </w:r>
      <w:r w:rsidR="00E332AC">
        <w:rPr>
          <w:lang w:val="en-CA"/>
        </w:rPr>
        <w:t>its</w:t>
      </w:r>
      <w:r w:rsidR="004E1084">
        <w:rPr>
          <w:lang w:val="en-CA"/>
        </w:rPr>
        <w:t xml:space="preserve"> </w:t>
      </w:r>
      <w:r w:rsidR="007D30C7">
        <w:rPr>
          <w:lang w:val="en-CA"/>
        </w:rPr>
        <w:t xml:space="preserve">large </w:t>
      </w:r>
      <w:r w:rsidR="004E1084">
        <w:rPr>
          <w:lang w:val="en-CA"/>
        </w:rPr>
        <w:t xml:space="preserve">outward </w:t>
      </w:r>
      <w:r w:rsidR="004E1084" w:rsidRPr="00872827">
        <w:rPr>
          <w:lang w:val="en-CA"/>
        </w:rPr>
        <w:t>driving force</w:t>
      </w:r>
      <w:r w:rsidR="004E1084">
        <w:rPr>
          <w:lang w:val="en-CA"/>
        </w:rPr>
        <w:t xml:space="preserve"> </w:t>
      </w:r>
      <w:r w:rsidR="007D30C7">
        <w:rPr>
          <w:lang w:val="en-CA"/>
        </w:rPr>
        <w:t xml:space="preserve">is complemented with the </w:t>
      </w:r>
      <w:r w:rsidR="005808B2">
        <w:rPr>
          <w:lang w:val="en-CA"/>
        </w:rPr>
        <w:t xml:space="preserve">dramatic </w:t>
      </w:r>
      <w:r w:rsidR="004E1084" w:rsidRPr="00872827">
        <w:rPr>
          <w:lang w:val="en-CA"/>
        </w:rPr>
        <w:t xml:space="preserve">rise </w:t>
      </w:r>
      <w:r w:rsidR="0032000D">
        <w:rPr>
          <w:lang w:val="en-CA"/>
        </w:rPr>
        <w:t xml:space="preserve">in its </w:t>
      </w:r>
      <w:r w:rsidR="00553E38" w:rsidRPr="00872827">
        <w:rPr>
          <w:lang w:val="en-CA"/>
        </w:rPr>
        <w:t>permeability (G</w:t>
      </w:r>
      <w:r w:rsidR="00553E38" w:rsidRPr="00872827">
        <w:rPr>
          <w:vertAlign w:val="subscript"/>
          <w:lang w:val="en-CA"/>
        </w:rPr>
        <w:t>K</w:t>
      </w:r>
      <w:r w:rsidR="00553E38" w:rsidRPr="00872827">
        <w:rPr>
          <w:lang w:val="en-CA"/>
        </w:rPr>
        <w:t xml:space="preserve">) </w:t>
      </w:r>
      <w:r w:rsidR="00295CF8">
        <w:rPr>
          <w:lang w:val="en-CA"/>
        </w:rPr>
        <w:t>across the membrane</w:t>
      </w:r>
      <w:r w:rsidR="003A5D8A">
        <w:rPr>
          <w:lang w:val="en-CA"/>
        </w:rPr>
        <w:t xml:space="preserve">. </w:t>
      </w:r>
      <w:r w:rsidR="00CF6DC7">
        <w:rPr>
          <w:lang w:val="en-CA"/>
        </w:rPr>
        <w:t>Because of</w:t>
      </w:r>
      <w:r w:rsidR="003A5D8A">
        <w:rPr>
          <w:lang w:val="en-CA"/>
        </w:rPr>
        <w:t xml:space="preserve"> potassium ions rapidly leaving the cell</w:t>
      </w:r>
      <w:r w:rsidR="007C1B7F">
        <w:rPr>
          <w:lang w:val="en-CA"/>
        </w:rPr>
        <w:t xml:space="preserve"> and furt</w:t>
      </w:r>
      <w:r w:rsidR="00ED53D2">
        <w:rPr>
          <w:lang w:val="en-CA"/>
        </w:rPr>
        <w:t>her potassium channels opening</w:t>
      </w:r>
      <w:r w:rsidR="007C1B7F">
        <w:rPr>
          <w:lang w:val="en-CA"/>
        </w:rPr>
        <w:t xml:space="preserve"> in response to the influx of calcium ions during the AP</w:t>
      </w:r>
      <w:r w:rsidR="003A5D8A">
        <w:rPr>
          <w:lang w:val="en-CA"/>
        </w:rPr>
        <w:t>, the neuron’s membrane potential</w:t>
      </w:r>
      <w:r w:rsidR="00295CF8">
        <w:rPr>
          <w:lang w:val="en-CA"/>
        </w:rPr>
        <w:t xml:space="preserve"> </w:t>
      </w:r>
      <w:r w:rsidR="007E1938">
        <w:rPr>
          <w:lang w:val="en-CA"/>
        </w:rPr>
        <w:t>hyper</w:t>
      </w:r>
      <w:r w:rsidR="00B232FE">
        <w:rPr>
          <w:lang w:val="en-CA"/>
        </w:rPr>
        <w:t>polarizes to values below its normal resting potential</w:t>
      </w:r>
      <w:r w:rsidR="00D775E6">
        <w:rPr>
          <w:lang w:val="en-CA"/>
        </w:rPr>
        <w:t xml:space="preserve"> </w:t>
      </w:r>
      <w:r w:rsidR="00D775E6">
        <w:rPr>
          <w:lang w:val="en-CA"/>
        </w:rPr>
        <w:fldChar w:fldCharType="begin"/>
      </w:r>
      <w:r w:rsidR="00D775E6">
        <w:rPr>
          <w:lang w:val="en-CA"/>
        </w:rPr>
        <w:instrText xml:space="preserve"> ADDIN ZOTERO_ITEM CSL_CITATION {"citationID":"21h0fde7r6","properties":{"formattedCitation":"(Hille,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D775E6">
        <w:rPr>
          <w:lang w:val="en-CA"/>
        </w:rPr>
        <w:fldChar w:fldCharType="separate"/>
      </w:r>
      <w:r w:rsidR="00D775E6">
        <w:rPr>
          <w:noProof/>
          <w:lang w:val="en-CA"/>
        </w:rPr>
        <w:t>(Hille, 1984)</w:t>
      </w:r>
      <w:r w:rsidR="00D775E6">
        <w:rPr>
          <w:lang w:val="en-CA"/>
        </w:rPr>
        <w:fldChar w:fldCharType="end"/>
      </w:r>
      <w:r w:rsidR="00B232FE">
        <w:rPr>
          <w:lang w:val="en-CA"/>
        </w:rPr>
        <w:t xml:space="preserve">. </w:t>
      </w:r>
      <w:r w:rsidR="00022E10">
        <w:rPr>
          <w:lang w:val="en-CA"/>
        </w:rPr>
        <w:t>Then, the neuron membrane eventually restores to its resting potential.</w:t>
      </w:r>
      <w:r w:rsidR="00524C6A">
        <w:rPr>
          <w:lang w:val="en-CA"/>
        </w:rPr>
        <w:t xml:space="preserve"> Neurons cannot fire a second A</w:t>
      </w:r>
      <w:r w:rsidR="00C07969">
        <w:rPr>
          <w:lang w:val="en-CA"/>
        </w:rPr>
        <w:t>P</w:t>
      </w:r>
      <w:r w:rsidR="00524C6A">
        <w:rPr>
          <w:lang w:val="en-CA"/>
        </w:rPr>
        <w:t xml:space="preserve"> immediately following </w:t>
      </w:r>
      <w:r w:rsidR="00AA38B7">
        <w:rPr>
          <w:lang w:val="en-CA"/>
        </w:rPr>
        <w:t xml:space="preserve">the first one </w:t>
      </w:r>
      <w:r w:rsidR="00F04440">
        <w:rPr>
          <w:lang w:val="en-CA"/>
        </w:rPr>
        <w:t>because of</w:t>
      </w:r>
      <w:r w:rsidR="008917DD">
        <w:rPr>
          <w:lang w:val="en-CA"/>
        </w:rPr>
        <w:t xml:space="preserve"> the</w:t>
      </w:r>
      <w:r w:rsidR="00AA38B7">
        <w:rPr>
          <w:lang w:val="en-CA"/>
        </w:rPr>
        <w:t xml:space="preserve"> absolute refractory period</w:t>
      </w:r>
      <w:r w:rsidR="009D2F00">
        <w:rPr>
          <w:lang w:val="en-CA"/>
        </w:rPr>
        <w:t>, during</w:t>
      </w:r>
      <w:r w:rsidR="00566099">
        <w:rPr>
          <w:lang w:val="en-CA"/>
        </w:rPr>
        <w:t xml:space="preserve"> that time </w:t>
      </w:r>
      <w:r w:rsidR="003B4528">
        <w:rPr>
          <w:lang w:val="en-CA"/>
        </w:rPr>
        <w:t>sodium channels are in their inactivated state and cannot be opened regardless of the membrane potential.</w:t>
      </w:r>
    </w:p>
    <w:p w14:paraId="6603EE6E" w14:textId="77777777" w:rsidR="00361F38" w:rsidRDefault="00361F38" w:rsidP="00872827">
      <w:pPr>
        <w:rPr>
          <w:lang w:val="en-CA"/>
        </w:rPr>
      </w:pPr>
    </w:p>
    <w:p w14:paraId="0B3A35D2" w14:textId="752083F4" w:rsidR="00553E38" w:rsidRPr="00872827" w:rsidRDefault="0035661F" w:rsidP="00872827">
      <w:pPr>
        <w:rPr>
          <w:lang w:val="en-CA"/>
        </w:rPr>
      </w:pPr>
      <w:r>
        <w:rPr>
          <w:lang w:val="en-CA"/>
        </w:rPr>
        <w:t xml:space="preserve">Since </w:t>
      </w:r>
      <w:r w:rsidR="0084791E">
        <w:rPr>
          <w:lang w:val="en-CA"/>
        </w:rPr>
        <w:t>ion</w:t>
      </w:r>
      <w:r>
        <w:rPr>
          <w:lang w:val="en-CA"/>
        </w:rPr>
        <w:t>ic balance</w:t>
      </w:r>
      <w:r w:rsidR="0084791E">
        <w:rPr>
          <w:lang w:val="en-CA"/>
        </w:rPr>
        <w:t xml:space="preserve"> </w:t>
      </w:r>
      <w:r w:rsidR="00AB760E">
        <w:rPr>
          <w:lang w:val="en-CA"/>
        </w:rPr>
        <w:t>is</w:t>
      </w:r>
      <w:r w:rsidR="006F7112">
        <w:rPr>
          <w:lang w:val="en-CA"/>
        </w:rPr>
        <w:t xml:space="preserve"> crucial </w:t>
      </w:r>
      <w:r w:rsidR="000B14CA">
        <w:rPr>
          <w:lang w:val="en-CA"/>
        </w:rPr>
        <w:t xml:space="preserve">for neurons to function, the brain </w:t>
      </w:r>
      <w:r w:rsidR="00DE5A57">
        <w:rPr>
          <w:lang w:val="en-CA"/>
        </w:rPr>
        <w:t>must</w:t>
      </w:r>
      <w:r w:rsidR="008A09FA">
        <w:rPr>
          <w:lang w:val="en-CA"/>
        </w:rPr>
        <w:t xml:space="preserve"> maintain specific</w:t>
      </w:r>
      <w:r w:rsidR="00E5341F">
        <w:rPr>
          <w:lang w:val="en-CA"/>
        </w:rPr>
        <w:t xml:space="preserve"> ion conc</w:t>
      </w:r>
      <w:r w:rsidR="00D941A4">
        <w:rPr>
          <w:lang w:val="en-CA"/>
        </w:rPr>
        <w:t>entrations inside and outside the</w:t>
      </w:r>
      <w:r w:rsidR="00E5341F">
        <w:rPr>
          <w:lang w:val="en-CA"/>
        </w:rPr>
        <w:t xml:space="preserve"> neurons. That is accomplish</w:t>
      </w:r>
      <w:r w:rsidR="00721B3D">
        <w:rPr>
          <w:lang w:val="en-CA"/>
        </w:rPr>
        <w:t>ed by cerebrospinal fluid (CSF)</w:t>
      </w:r>
      <w:r w:rsidR="006F59F7">
        <w:rPr>
          <w:lang w:val="en-CA"/>
        </w:rPr>
        <w:t>, which was originally discovered by Emanuel Swedenborg in 1741</w:t>
      </w:r>
      <w:r w:rsidR="00603876">
        <w:rPr>
          <w:lang w:val="en-CA"/>
        </w:rPr>
        <w:t xml:space="preserve">. </w:t>
      </w:r>
      <w:r w:rsidR="001A5038">
        <w:rPr>
          <w:lang w:val="en-CA"/>
        </w:rPr>
        <w:t>However, it</w:t>
      </w:r>
      <w:r w:rsidR="00342D5B">
        <w:rPr>
          <w:lang w:val="en-CA"/>
        </w:rPr>
        <w:t xml:space="preserve">s chemical composition was accurately described only in 1912 by </w:t>
      </w:r>
      <w:r w:rsidR="005C711A" w:rsidRPr="005C711A">
        <w:rPr>
          <w:lang w:val="en-CA"/>
        </w:rPr>
        <w:t>William Mestrezat</w:t>
      </w:r>
      <w:r w:rsidR="00923204">
        <w:rPr>
          <w:lang w:val="en-CA"/>
        </w:rPr>
        <w:t xml:space="preserve"> </w:t>
      </w:r>
      <w:r w:rsidR="00923204">
        <w:rPr>
          <w:lang w:val="en-CA"/>
        </w:rPr>
        <w:fldChar w:fldCharType="begin"/>
      </w:r>
      <w:r w:rsidR="00923204">
        <w:rPr>
          <w:lang w:val="en-CA"/>
        </w:rPr>
        <w:instrText xml:space="preserve"> ADDIN ZOTERO_ITEM CSL_CITATION {"citationID":"chq9vvv5d","properties":{"formattedCitation":"(Hajdu, 2003)","plainCitation":"(Hajdu, 2003)"},"citationItems":[{"id":10315,"uris":["http://zotero.org/users/2034786/items/I49ZI6DB"],"uri":["http://zotero.org/users/2034786/items/I49ZI6DB"],"itemData":{"id":10315,"type":"article-journal","title":"Discovery of the Cerebrospinal Fluid","container-title":"Annals of Clinical &amp; Laboratory Science","page":"334-336","volume":"33","issue":"3","source":"www.annclinlabsci.org","ISSN":"0091-7370, 1550-8080","note":"PMID: 12956452","journalAbbreviation":"Ann Clin Lab Sci","language":"en","author":[{"family":"Hajdu","given":"Steven I."}],"issued":{"date-parts":[["2003",7,1]]}}}],"schema":"https://github.com/citation-style-language/schema/raw/master/csl-citation.json"} </w:instrText>
      </w:r>
      <w:r w:rsidR="00923204">
        <w:rPr>
          <w:lang w:val="en-CA"/>
        </w:rPr>
        <w:fldChar w:fldCharType="separate"/>
      </w:r>
      <w:r w:rsidR="00923204">
        <w:rPr>
          <w:noProof/>
          <w:lang w:val="en-CA"/>
        </w:rPr>
        <w:t>(Hajdu, 2003)</w:t>
      </w:r>
      <w:r w:rsidR="00923204">
        <w:rPr>
          <w:lang w:val="en-CA"/>
        </w:rPr>
        <w:fldChar w:fldCharType="end"/>
      </w:r>
      <w:r w:rsidR="008E4535">
        <w:rPr>
          <w:lang w:val="en-CA"/>
        </w:rPr>
        <w:t>.</w:t>
      </w:r>
      <w:r w:rsidR="00D27F4D">
        <w:rPr>
          <w:lang w:val="en-CA"/>
        </w:rPr>
        <w:t xml:space="preserve"> </w:t>
      </w:r>
      <w:r w:rsidR="001F1567">
        <w:rPr>
          <w:lang w:val="en-CA"/>
        </w:rPr>
        <w:t>The current medical physiology text-books define CSF composition as follows, (in mM</w:t>
      </w:r>
      <w:r w:rsidR="00E45B49">
        <w:rPr>
          <w:lang w:val="en-CA"/>
        </w:rPr>
        <w:t>, converted</w:t>
      </w:r>
      <w:r w:rsidR="001F1567">
        <w:rPr>
          <w:lang w:val="en-CA"/>
        </w:rPr>
        <w:t>): “</w:t>
      </w:r>
      <w:r w:rsidR="00A0015B">
        <w:rPr>
          <w:lang w:val="en-CA"/>
        </w:rPr>
        <w:t>142 Na</w:t>
      </w:r>
      <w:r w:rsidR="00DF567B" w:rsidRPr="00DF567B">
        <w:rPr>
          <w:vertAlign w:val="superscript"/>
          <w:lang w:val="en-CA"/>
        </w:rPr>
        <w:t>+</w:t>
      </w:r>
      <w:r w:rsidR="00A0015B">
        <w:rPr>
          <w:lang w:val="en-CA"/>
        </w:rPr>
        <w:t>, 2.5 K</w:t>
      </w:r>
      <w:r w:rsidR="00DF567B" w:rsidRPr="00DF567B">
        <w:rPr>
          <w:vertAlign w:val="superscript"/>
          <w:lang w:val="en-CA"/>
        </w:rPr>
        <w:t>+</w:t>
      </w:r>
      <w:r w:rsidR="00A0015B">
        <w:rPr>
          <w:lang w:val="en-CA"/>
        </w:rPr>
        <w:t>, 1.3 Ca</w:t>
      </w:r>
      <w:r w:rsidR="00DF567B" w:rsidRPr="00DF567B">
        <w:rPr>
          <w:vertAlign w:val="superscript"/>
          <w:lang w:val="en-CA"/>
        </w:rPr>
        <w:t>++</w:t>
      </w:r>
      <w:r w:rsidR="00A0015B">
        <w:rPr>
          <w:lang w:val="en-CA"/>
        </w:rPr>
        <w:t>, 0.8 Mg</w:t>
      </w:r>
      <w:r w:rsidR="00DF567B" w:rsidRPr="00DF567B">
        <w:rPr>
          <w:vertAlign w:val="superscript"/>
          <w:lang w:val="en-CA"/>
        </w:rPr>
        <w:t>++</w:t>
      </w:r>
      <w:r w:rsidR="00A0015B">
        <w:rPr>
          <w:lang w:val="en-CA"/>
        </w:rPr>
        <w:t>, 124 Cl</w:t>
      </w:r>
      <w:r w:rsidR="00DF567B">
        <w:rPr>
          <w:vertAlign w:val="superscript"/>
          <w:lang w:val="en-CA"/>
        </w:rPr>
        <w:t>-</w:t>
      </w:r>
      <w:r w:rsidR="00A0015B">
        <w:rPr>
          <w:lang w:val="en-CA"/>
        </w:rPr>
        <w:t>, 3.9 glucose</w:t>
      </w:r>
      <w:r w:rsidR="001F1567">
        <w:rPr>
          <w:lang w:val="en-CA"/>
        </w:rPr>
        <w:t>”</w:t>
      </w:r>
      <w:r w:rsidR="00BE4281">
        <w:rPr>
          <w:lang w:val="en-CA"/>
        </w:rPr>
        <w:t xml:space="preserve"> </w:t>
      </w:r>
      <w:r w:rsidR="00BE4281">
        <w:rPr>
          <w:lang w:val="en-CA"/>
        </w:rPr>
        <w:fldChar w:fldCharType="begin"/>
      </w:r>
      <w:r w:rsidR="00BE4281">
        <w:rPr>
          <w:lang w:val="en-CA"/>
        </w:rPr>
        <w:instrText xml:space="preserve"> ADDIN ZOTERO_ITEM CSL_CITATION {"citationID":"1v08j5rjn7","properties":{"formattedCitation":"(Hall, 2015)","plainCitation":"(Hall, 2015)"},"citationItems":[{"id":10415,"uris":["http://zotero.org/users/2034786/items/ZX3985D5"],"uri":["http://zotero.org/users/2034786/items/ZX3985D5"],"itemData":{"id":10415,"type":"book","title":"Guyton and Hall textbook of medical physiology","publisher":"Elsevier Health Sciences","ISBN":"0-323-38930-9","author":[{"family":"Hall","given":"John E"}],"issued":{"date-parts":[["2015"]]}}}],"schema":"https://github.com/citation-style-language/schema/raw/master/csl-citation.json"} </w:instrText>
      </w:r>
      <w:r w:rsidR="00BE4281">
        <w:rPr>
          <w:lang w:val="en-CA"/>
        </w:rPr>
        <w:fldChar w:fldCharType="separate"/>
      </w:r>
      <w:r w:rsidR="00BE4281">
        <w:rPr>
          <w:noProof/>
          <w:lang w:val="en-CA"/>
        </w:rPr>
        <w:t>(Hall, 2015)</w:t>
      </w:r>
      <w:r w:rsidR="00BE4281">
        <w:rPr>
          <w:lang w:val="en-CA"/>
        </w:rPr>
        <w:fldChar w:fldCharType="end"/>
      </w:r>
      <w:r w:rsidR="001E68B7">
        <w:rPr>
          <w:lang w:val="en-CA"/>
        </w:rPr>
        <w:t xml:space="preserve">. </w:t>
      </w:r>
      <w:r w:rsidR="005A4379">
        <w:rPr>
          <w:lang w:val="en-CA"/>
        </w:rPr>
        <w:t>Since action potentials are functions of changing membrane potential due to ionic concentration changes</w:t>
      </w:r>
      <w:r w:rsidR="0021743E">
        <w:rPr>
          <w:lang w:val="en-CA"/>
        </w:rPr>
        <w:t xml:space="preserve"> (among other </w:t>
      </w:r>
      <w:r w:rsidR="0021743E">
        <w:rPr>
          <w:lang w:val="en-CA"/>
        </w:rPr>
        <w:lastRenderedPageBreak/>
        <w:t>things)</w:t>
      </w:r>
      <w:r w:rsidR="005A4379">
        <w:rPr>
          <w:lang w:val="en-CA"/>
        </w:rPr>
        <w:t>, n</w:t>
      </w:r>
      <w:r w:rsidR="00553E38" w:rsidRPr="00872827">
        <w:rPr>
          <w:lang w:val="en-CA"/>
        </w:rPr>
        <w:t>euron</w:t>
      </w:r>
      <w:r w:rsidR="00914EB9">
        <w:rPr>
          <w:lang w:val="en-CA"/>
        </w:rPr>
        <w:t>al</w:t>
      </w:r>
      <w:r w:rsidR="006F00B2">
        <w:rPr>
          <w:lang w:val="en-CA"/>
        </w:rPr>
        <w:t xml:space="preserve"> electrophysiology</w:t>
      </w:r>
      <w:r w:rsidR="00BE3DC9">
        <w:rPr>
          <w:lang w:val="en-CA"/>
        </w:rPr>
        <w:t xml:space="preserve"> characteristics</w:t>
      </w:r>
      <w:r w:rsidR="00553E38" w:rsidRPr="00872827">
        <w:rPr>
          <w:lang w:val="en-CA"/>
        </w:rPr>
        <w:t xml:space="preserve"> </w:t>
      </w:r>
      <w:r w:rsidR="00240ED3">
        <w:rPr>
          <w:lang w:val="en-CA"/>
        </w:rPr>
        <w:t>must</w:t>
      </w:r>
      <w:r w:rsidR="004F582B">
        <w:rPr>
          <w:lang w:val="en-CA"/>
        </w:rPr>
        <w:t xml:space="preserve"> </w:t>
      </w:r>
      <w:r w:rsidR="00553E38" w:rsidRPr="00872827">
        <w:rPr>
          <w:lang w:val="en-CA"/>
        </w:rPr>
        <w:t>depend on the ion concentrations inside and outside of the cell.</w:t>
      </w:r>
    </w:p>
    <w:p w14:paraId="5CBDBA0D" w14:textId="1E539579" w:rsidR="00F53EA6" w:rsidRDefault="00F53EA6" w:rsidP="006F0D8F">
      <w:pPr>
        <w:spacing w:line="240" w:lineRule="auto"/>
        <w:rPr>
          <w:lang w:val="en-CA"/>
        </w:rPr>
      </w:pPr>
    </w:p>
    <w:p w14:paraId="69713DC0" w14:textId="77777777" w:rsidR="006A240E" w:rsidRPr="00F53EA6" w:rsidRDefault="006A240E" w:rsidP="006F0D8F">
      <w:pPr>
        <w:spacing w:line="240" w:lineRule="auto"/>
        <w:rPr>
          <w:lang w:val="en-CA"/>
        </w:rPr>
      </w:pPr>
    </w:p>
    <w:p w14:paraId="219F30A5" w14:textId="4968A7FB" w:rsidR="002E656E" w:rsidRDefault="008F69AB" w:rsidP="008F69AB">
      <w:pPr>
        <w:pStyle w:val="Heading2"/>
      </w:pPr>
      <w:bookmarkStart w:id="28" w:name="_Toc468464391"/>
      <w:r>
        <w:t xml:space="preserve">Typical </w:t>
      </w:r>
      <w:r w:rsidR="004B7EE1">
        <w:t>methodologies</w:t>
      </w:r>
      <w:r>
        <w:t xml:space="preserve"> in electrophysiological experiments</w:t>
      </w:r>
      <w:bookmarkEnd w:id="28"/>
    </w:p>
    <w:p w14:paraId="2D774187" w14:textId="77777777" w:rsidR="00A47A34" w:rsidRDefault="00A47A34" w:rsidP="00EA1F40">
      <w:pPr>
        <w:rPr>
          <w:lang w:val="en-CA"/>
        </w:rPr>
      </w:pPr>
    </w:p>
    <w:p w14:paraId="70432B66" w14:textId="080CC4C4" w:rsidR="00EA1F40" w:rsidRDefault="00EA1F40" w:rsidP="00EA1F40">
      <w:pPr>
        <w:rPr>
          <w:lang w:val="en-CA"/>
        </w:rPr>
      </w:pPr>
      <w:r>
        <w:rPr>
          <w:lang w:val="en-CA"/>
        </w:rPr>
        <w:t xml:space="preserve">To provide some context for the methodology used in intracellular electrophysiology, a typical </w:t>
      </w:r>
      <w:r w:rsidR="00ED51FE" w:rsidRPr="00ED51FE">
        <w:rPr>
          <w:i/>
          <w:lang w:val="en-CA"/>
        </w:rPr>
        <w:t>in vitro</w:t>
      </w:r>
      <w:r w:rsidR="00ED51FE">
        <w:rPr>
          <w:lang w:val="en-CA"/>
        </w:rPr>
        <w:t xml:space="preserve"> </w:t>
      </w:r>
      <w:r>
        <w:rPr>
          <w:lang w:val="en-CA"/>
        </w:rPr>
        <w:t>experiment involves: extracting the brain of an anesthetized animal and cutting thin slices from the brain; letting the slices recover in a bath of a carefully designed solution; transferring a designated slice to a recording chamber, where the ephys measurements are taken. In the recording chamber a brain slice is continuously perfused with the recording (external, extracellular</w:t>
      </w:r>
      <w:r w:rsidR="007416EA">
        <w:rPr>
          <w:lang w:val="en-CA"/>
        </w:rPr>
        <w:t>, ACSF</w:t>
      </w:r>
      <w:r>
        <w:rPr>
          <w:lang w:val="en-CA"/>
        </w:rPr>
        <w:t xml:space="preserve">) solution at a constant temperature. Finally, a recording electrode is </w:t>
      </w:r>
      <w:r w:rsidR="0019295C">
        <w:rPr>
          <w:lang w:val="en-CA"/>
        </w:rPr>
        <w:t>attached to</w:t>
      </w:r>
      <w:r>
        <w:rPr>
          <w:lang w:val="en-CA"/>
        </w:rPr>
        <w:t xml:space="preserve"> the neuron, allowing for injection of electrical current and the quantification of electrophysiological parameters. The electrode also contains the internal solution (intracellular, pipette), which in the case of patch-clamp electrodes completely dialyzes the cell and replaces its intracellular milieu.</w:t>
      </w:r>
    </w:p>
    <w:p w14:paraId="187AC01E" w14:textId="77777777" w:rsidR="006C54D1" w:rsidRDefault="006C54D1" w:rsidP="00EA1F40">
      <w:pPr>
        <w:rPr>
          <w:lang w:val="en-CA"/>
        </w:rPr>
      </w:pPr>
    </w:p>
    <w:p w14:paraId="38290D93" w14:textId="6C394828" w:rsidR="006C54D1" w:rsidRDefault="00616783" w:rsidP="00EA1F40">
      <w:pPr>
        <w:rPr>
          <w:lang w:val="en-CA"/>
        </w:rPr>
      </w:pPr>
      <w:r>
        <w:rPr>
          <w:lang w:val="en-CA"/>
        </w:rPr>
        <w:t xml:space="preserve">Sharp and patch-clamp electrodes are </w:t>
      </w:r>
      <w:r w:rsidR="00842CE5">
        <w:rPr>
          <w:lang w:val="en-CA"/>
        </w:rPr>
        <w:t>t</w:t>
      </w:r>
      <w:r>
        <w:rPr>
          <w:lang w:val="en-CA"/>
        </w:rPr>
        <w:t xml:space="preserve">he common electrode types </w:t>
      </w:r>
      <w:r w:rsidR="00DD0FFB">
        <w:rPr>
          <w:lang w:val="en-CA"/>
        </w:rPr>
        <w:t xml:space="preserve">used by the </w:t>
      </w:r>
      <w:r>
        <w:rPr>
          <w:lang w:val="en-CA"/>
        </w:rPr>
        <w:t>neur</w:t>
      </w:r>
      <w:r w:rsidR="00120B20">
        <w:rPr>
          <w:lang w:val="en-CA"/>
        </w:rPr>
        <w:t xml:space="preserve">ophysiological community. </w:t>
      </w:r>
      <w:r w:rsidR="0031454C">
        <w:rPr>
          <w:lang w:val="en-CA"/>
        </w:rPr>
        <w:t>The s</w:t>
      </w:r>
      <w:r w:rsidR="007D2C2D">
        <w:rPr>
          <w:lang w:val="en-CA"/>
        </w:rPr>
        <w:t>harp electrode procedure</w:t>
      </w:r>
      <w:r w:rsidR="0031454C">
        <w:rPr>
          <w:lang w:val="en-CA"/>
        </w:rPr>
        <w:t xml:space="preserve"> invol</w:t>
      </w:r>
      <w:r w:rsidR="007D2C2D">
        <w:rPr>
          <w:lang w:val="en-CA"/>
        </w:rPr>
        <w:t>ves inserting a fine microelectrode inside the neuron</w:t>
      </w:r>
      <w:r w:rsidR="00C81A4F">
        <w:rPr>
          <w:lang w:val="en-CA"/>
        </w:rPr>
        <w:t xml:space="preserve"> </w:t>
      </w:r>
      <w:r w:rsidR="00F55BFA">
        <w:rPr>
          <w:lang w:val="en-CA"/>
        </w:rPr>
        <w:t>to</w:t>
      </w:r>
      <w:r w:rsidR="00C81A4F">
        <w:rPr>
          <w:lang w:val="en-CA"/>
        </w:rPr>
        <w:t xml:space="preserve"> measure membrane potential</w:t>
      </w:r>
      <w:r w:rsidR="0085745B">
        <w:rPr>
          <w:lang w:val="en-CA"/>
        </w:rPr>
        <w:t>. The electrode is typ</w:t>
      </w:r>
      <w:r w:rsidR="005100E3">
        <w:rPr>
          <w:lang w:val="en-CA"/>
        </w:rPr>
        <w:t>ically filled with multimolar</w:t>
      </w:r>
      <w:r w:rsidR="0085745B">
        <w:rPr>
          <w:lang w:val="en-CA"/>
        </w:rPr>
        <w:t xml:space="preserve"> </w:t>
      </w:r>
      <w:r w:rsidR="005100E3">
        <w:rPr>
          <w:lang w:val="en-CA"/>
        </w:rPr>
        <w:t xml:space="preserve">(&gt; 1M) </w:t>
      </w:r>
      <w:r w:rsidR="0085745B">
        <w:rPr>
          <w:lang w:val="en-CA"/>
        </w:rPr>
        <w:t>potassium</w:t>
      </w:r>
      <w:r w:rsidR="006E745F">
        <w:rPr>
          <w:lang w:val="en-CA"/>
        </w:rPr>
        <w:t xml:space="preserve"> </w:t>
      </w:r>
      <w:r w:rsidR="006E745F">
        <w:rPr>
          <w:lang w:val="en-CA"/>
        </w:rPr>
        <w:fldChar w:fldCharType="begin"/>
      </w:r>
      <w:r w:rsidR="006E745F">
        <w:rPr>
          <w:lang w:val="en-CA"/>
        </w:rPr>
        <w:instrText xml:space="preserve"> ADDIN ZOTERO_ITEM CSL_CITATION {"citationID":"25c7vabpnb","properties":{"formattedCitation":"(Hille,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6E745F">
        <w:rPr>
          <w:lang w:val="en-CA"/>
        </w:rPr>
        <w:fldChar w:fldCharType="separate"/>
      </w:r>
      <w:r w:rsidR="006E745F">
        <w:rPr>
          <w:noProof/>
          <w:lang w:val="en-CA"/>
        </w:rPr>
        <w:t>(Hille, 1984)</w:t>
      </w:r>
      <w:r w:rsidR="006E745F">
        <w:rPr>
          <w:lang w:val="en-CA"/>
        </w:rPr>
        <w:fldChar w:fldCharType="end"/>
      </w:r>
      <w:r w:rsidR="00A25866">
        <w:rPr>
          <w:lang w:val="en-CA"/>
        </w:rPr>
        <w:t>.</w:t>
      </w:r>
      <w:r w:rsidR="006A2FA1">
        <w:rPr>
          <w:lang w:val="en-CA"/>
        </w:rPr>
        <w:t xml:space="preserve"> </w:t>
      </w:r>
      <w:r w:rsidR="003B5396">
        <w:rPr>
          <w:lang w:val="en-CA"/>
        </w:rPr>
        <w:t>The Patch-clamp technique</w:t>
      </w:r>
      <w:r w:rsidR="006E745F">
        <w:rPr>
          <w:lang w:val="en-CA"/>
        </w:rPr>
        <w:t xml:space="preserve"> </w:t>
      </w:r>
      <w:r w:rsidR="00D237A9">
        <w:rPr>
          <w:lang w:val="en-CA"/>
        </w:rPr>
        <w:t xml:space="preserve">was developed </w:t>
      </w:r>
      <w:r w:rsidR="004F6998">
        <w:rPr>
          <w:lang w:val="en-CA"/>
        </w:rPr>
        <w:t>by Erwin Neher and Bert Sakmann, who rec</w:t>
      </w:r>
      <w:r w:rsidR="00004DCC">
        <w:rPr>
          <w:lang w:val="en-CA"/>
        </w:rPr>
        <w:t xml:space="preserve">eived the Nobel Prize in </w:t>
      </w:r>
      <w:r w:rsidR="008D01CD">
        <w:rPr>
          <w:lang w:val="en-CA"/>
        </w:rPr>
        <w:t>Physiology/</w:t>
      </w:r>
      <w:r w:rsidR="00023D82">
        <w:rPr>
          <w:lang w:val="en-CA"/>
        </w:rPr>
        <w:t xml:space="preserve">Medicine in </w:t>
      </w:r>
      <w:r w:rsidR="00004DCC">
        <w:rPr>
          <w:lang w:val="en-CA"/>
        </w:rPr>
        <w:t>1991</w:t>
      </w:r>
      <w:r w:rsidR="00EE34B1">
        <w:rPr>
          <w:lang w:val="en-CA"/>
        </w:rPr>
        <w:t xml:space="preserve">, </w:t>
      </w:r>
      <w:r w:rsidR="00EE34B1">
        <w:rPr>
          <w:lang w:val="en-CA"/>
        </w:rPr>
        <w:lastRenderedPageBreak/>
        <w:t>“for their discoveries concerning the function of single ion channels in cells”</w:t>
      </w:r>
      <w:r w:rsidR="004F6998">
        <w:rPr>
          <w:lang w:val="en-CA"/>
        </w:rPr>
        <w:t>.</w:t>
      </w:r>
      <w:r w:rsidR="003E1CE9">
        <w:rPr>
          <w:lang w:val="en-CA"/>
        </w:rPr>
        <w:t xml:space="preserve"> </w:t>
      </w:r>
      <w:r w:rsidR="00FF16CC">
        <w:rPr>
          <w:lang w:val="en-CA"/>
        </w:rPr>
        <w:t>The patch-clamp electrode resembles a micropipette with a large tip</w:t>
      </w:r>
      <w:r w:rsidR="00662D00">
        <w:rPr>
          <w:lang w:val="en-CA"/>
        </w:rPr>
        <w:t xml:space="preserve">, which is pressed up to the cell </w:t>
      </w:r>
      <w:r w:rsidR="0089778E">
        <w:rPr>
          <w:lang w:val="en-CA"/>
        </w:rPr>
        <w:t>membrane</w:t>
      </w:r>
      <w:r w:rsidR="003169A3">
        <w:rPr>
          <w:lang w:val="en-CA"/>
        </w:rPr>
        <w:t xml:space="preserve"> and, through suction, it forms a tight</w:t>
      </w:r>
      <w:r w:rsidR="003205E8">
        <w:rPr>
          <w:lang w:val="en-CA"/>
        </w:rPr>
        <w:t xml:space="preserve"> (high resistance)</w:t>
      </w:r>
      <w:r w:rsidR="003169A3">
        <w:rPr>
          <w:lang w:val="en-CA"/>
        </w:rPr>
        <w:t xml:space="preserve"> seal with the neuron without</w:t>
      </w:r>
      <w:r w:rsidR="00824B5B">
        <w:rPr>
          <w:lang w:val="en-CA"/>
        </w:rPr>
        <w:t xml:space="preserve"> severely</w:t>
      </w:r>
      <w:r w:rsidR="003169A3">
        <w:rPr>
          <w:lang w:val="en-CA"/>
        </w:rPr>
        <w:t xml:space="preserve"> damaging it.</w:t>
      </w:r>
      <w:r w:rsidR="00F05BBF">
        <w:rPr>
          <w:lang w:val="en-CA"/>
        </w:rPr>
        <w:t xml:space="preserve"> </w:t>
      </w:r>
      <w:r w:rsidR="00C511E2">
        <w:rPr>
          <w:lang w:val="en-CA"/>
        </w:rPr>
        <w:t xml:space="preserve">Pipette solutions used for patch-clamp electrodes </w:t>
      </w:r>
      <w:r w:rsidR="00D966F8">
        <w:rPr>
          <w:lang w:val="en-CA"/>
        </w:rPr>
        <w:t xml:space="preserve">are more diverse than those used for sharp electrodes, however, they tend to use more physiological concentrations of potassium, on the scale of 120-150 mM </w:t>
      </w:r>
      <w:r w:rsidR="00803057">
        <w:rPr>
          <w:lang w:val="en-CA"/>
        </w:rPr>
        <w:fldChar w:fldCharType="begin"/>
      </w:r>
      <w:r w:rsidR="00803057">
        <w:rPr>
          <w:lang w:val="en-CA"/>
        </w:rPr>
        <w:instrText xml:space="preserve"> ADDIN ZOTERO_ITEM CSL_CITATION {"citationID":"kolmq9hnj","properties":{"formattedCitation":"(Hall, 2015)","plainCitation":"(Hall, 2015)"},"citationItems":[{"id":10415,"uris":["http://zotero.org/users/2034786/items/ZX3985D5"],"uri":["http://zotero.org/users/2034786/items/ZX3985D5"],"itemData":{"id":10415,"type":"book","title":"Guyton and Hall textbook of medical physiology","publisher":"Elsevier Health Sciences","ISBN":"0-323-38930-9","author":[{"family":"Hall","given":"John E"}],"issued":{"date-parts":[["2015"]]}}}],"schema":"https://github.com/citation-style-language/schema/raw/master/csl-citation.json"} </w:instrText>
      </w:r>
      <w:r w:rsidR="00803057">
        <w:rPr>
          <w:lang w:val="en-CA"/>
        </w:rPr>
        <w:fldChar w:fldCharType="separate"/>
      </w:r>
      <w:r w:rsidR="00803057">
        <w:rPr>
          <w:noProof/>
          <w:lang w:val="en-CA"/>
        </w:rPr>
        <w:t>(Hall, 2015)</w:t>
      </w:r>
      <w:r w:rsidR="00803057">
        <w:rPr>
          <w:lang w:val="en-CA"/>
        </w:rPr>
        <w:fldChar w:fldCharType="end"/>
      </w:r>
      <w:r w:rsidR="00D966F8">
        <w:rPr>
          <w:lang w:val="en-CA"/>
        </w:rPr>
        <w:t>.</w:t>
      </w:r>
    </w:p>
    <w:p w14:paraId="53EFC0CD" w14:textId="77777777" w:rsidR="00803057" w:rsidRDefault="00803057" w:rsidP="00EA1F40">
      <w:pPr>
        <w:rPr>
          <w:lang w:val="en-CA"/>
        </w:rPr>
      </w:pPr>
    </w:p>
    <w:p w14:paraId="6832BD9A" w14:textId="1A9AAB5C" w:rsidR="00803057" w:rsidRDefault="00D1010B" w:rsidP="00EA1F40">
      <w:pPr>
        <w:rPr>
          <w:lang w:val="en-CA"/>
        </w:rPr>
      </w:pPr>
      <w:r>
        <w:rPr>
          <w:lang w:val="en-CA"/>
        </w:rPr>
        <w:t xml:space="preserve">Neurophysiologists commonly use two clamping techniques during </w:t>
      </w:r>
      <w:r w:rsidR="001C35BF">
        <w:rPr>
          <w:lang w:val="en-CA"/>
        </w:rPr>
        <w:t xml:space="preserve">ephys </w:t>
      </w:r>
      <w:r>
        <w:rPr>
          <w:lang w:val="en-CA"/>
        </w:rPr>
        <w:t>recordings</w:t>
      </w:r>
      <w:r w:rsidR="00430076">
        <w:rPr>
          <w:lang w:val="en-CA"/>
        </w:rPr>
        <w:t xml:space="preserve">: </w:t>
      </w:r>
      <w:r w:rsidR="000F2B89">
        <w:rPr>
          <w:lang w:val="en-CA"/>
        </w:rPr>
        <w:t>voltage clamp and current clamp</w:t>
      </w:r>
      <w:r w:rsidR="00430076">
        <w:rPr>
          <w:lang w:val="en-CA"/>
        </w:rPr>
        <w:t xml:space="preserve">. </w:t>
      </w:r>
      <w:r w:rsidR="0041125C">
        <w:rPr>
          <w:lang w:val="en-CA"/>
        </w:rPr>
        <w:t xml:space="preserve">The voltage clamp technique </w:t>
      </w:r>
      <w:r w:rsidR="00861086">
        <w:rPr>
          <w:lang w:val="en-CA"/>
        </w:rPr>
        <w:t xml:space="preserve">involves setting </w:t>
      </w:r>
      <w:r w:rsidR="0088289F">
        <w:rPr>
          <w:lang w:val="en-CA"/>
        </w:rPr>
        <w:t>the neuron membrane potential to a chosen value</w:t>
      </w:r>
      <w:r w:rsidR="00165A7D">
        <w:rPr>
          <w:lang w:val="en-CA"/>
        </w:rPr>
        <w:t xml:space="preserve">, which provides the opportunity to record the amount of ionic current that crosses the cell membrane at the specified voltage. </w:t>
      </w:r>
      <w:r w:rsidR="00FA05BD">
        <w:rPr>
          <w:lang w:val="en-CA"/>
        </w:rPr>
        <w:t>On the other hand, the current clamp technique</w:t>
      </w:r>
      <w:r w:rsidR="00C262EB">
        <w:rPr>
          <w:lang w:val="en-CA"/>
        </w:rPr>
        <w:t xml:space="preserve"> involves injecting specific amounts of current into the neuron through the recording electrode. Here, the minimal amount of current</w:t>
      </w:r>
      <w:r w:rsidR="00951D01">
        <w:rPr>
          <w:lang w:val="en-CA"/>
        </w:rPr>
        <w:t xml:space="preserve"> required to cause an AP is termed rheobase</w:t>
      </w:r>
      <w:r w:rsidR="001E0A91">
        <w:rPr>
          <w:lang w:val="en-CA"/>
        </w:rPr>
        <w:t xml:space="preserve"> </w:t>
      </w:r>
      <w:r w:rsidR="00B404BD">
        <w:rPr>
          <w:lang w:val="en-CA"/>
        </w:rPr>
        <w:fldChar w:fldCharType="begin"/>
      </w:r>
      <w:r w:rsidR="00B404BD">
        <w:rPr>
          <w:lang w:val="en-CA"/>
        </w:rPr>
        <w:instrText xml:space="preserve"> ADDIN ZOTERO_ITEM CSL_CITATION {"citationID":"2c3edprh7g","properties":{"formattedCitation":"(Hille,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B404BD">
        <w:rPr>
          <w:lang w:val="en-CA"/>
        </w:rPr>
        <w:fldChar w:fldCharType="separate"/>
      </w:r>
      <w:r w:rsidR="00B404BD">
        <w:rPr>
          <w:noProof/>
          <w:lang w:val="en-CA"/>
        </w:rPr>
        <w:t>(Hille, 1984)</w:t>
      </w:r>
      <w:r w:rsidR="00B404BD">
        <w:rPr>
          <w:lang w:val="en-CA"/>
        </w:rPr>
        <w:fldChar w:fldCharType="end"/>
      </w:r>
      <w:r w:rsidR="00951D01">
        <w:rPr>
          <w:lang w:val="en-CA"/>
        </w:rPr>
        <w:t>.</w:t>
      </w:r>
      <w:r w:rsidR="001B0DD6">
        <w:rPr>
          <w:lang w:val="en-CA"/>
        </w:rPr>
        <w:t xml:space="preserve"> </w:t>
      </w:r>
      <w:r w:rsidR="00AA4940">
        <w:rPr>
          <w:lang w:val="en-CA"/>
        </w:rPr>
        <w:t xml:space="preserve">While it is difficult to do voltage clamp recordings using a </w:t>
      </w:r>
      <w:r w:rsidR="006710B0">
        <w:rPr>
          <w:lang w:val="en-CA"/>
        </w:rPr>
        <w:t>sharp electrode</w:t>
      </w:r>
      <w:r w:rsidR="00A70E73">
        <w:rPr>
          <w:lang w:val="en-CA"/>
        </w:rPr>
        <w:t xml:space="preserve"> (electrode </w:t>
      </w:r>
      <w:r w:rsidR="007C5134">
        <w:rPr>
          <w:lang w:val="en-CA"/>
        </w:rPr>
        <w:t>typicall</w:t>
      </w:r>
      <w:r w:rsidR="0069503C">
        <w:rPr>
          <w:lang w:val="en-CA"/>
        </w:rPr>
        <w:t>y</w:t>
      </w:r>
      <w:r w:rsidR="007C5134">
        <w:rPr>
          <w:lang w:val="en-CA"/>
        </w:rPr>
        <w:t xml:space="preserve"> </w:t>
      </w:r>
      <w:r w:rsidR="00A70E73">
        <w:rPr>
          <w:lang w:val="en-CA"/>
        </w:rPr>
        <w:t>has high resistance</w:t>
      </w:r>
      <w:r w:rsidR="00085E36">
        <w:rPr>
          <w:lang w:val="en-CA"/>
        </w:rPr>
        <w:t xml:space="preserve"> values and the cell is damaged in the process of inserting the electrode)</w:t>
      </w:r>
      <w:r w:rsidR="00624B99">
        <w:rPr>
          <w:lang w:val="en-CA"/>
        </w:rPr>
        <w:t>,</w:t>
      </w:r>
      <w:r w:rsidR="00F16150">
        <w:rPr>
          <w:lang w:val="en-CA"/>
        </w:rPr>
        <w:t xml:space="preserve"> </w:t>
      </w:r>
      <w:r w:rsidR="00761FAD">
        <w:rPr>
          <w:lang w:val="en-CA"/>
        </w:rPr>
        <w:t xml:space="preserve">the </w:t>
      </w:r>
      <w:r w:rsidR="00720B02">
        <w:rPr>
          <w:lang w:val="en-CA"/>
        </w:rPr>
        <w:t>p</w:t>
      </w:r>
      <w:r w:rsidR="00803057">
        <w:rPr>
          <w:lang w:val="en-CA"/>
        </w:rPr>
        <w:t>atch-clamp te</w:t>
      </w:r>
      <w:r w:rsidR="00594250">
        <w:rPr>
          <w:lang w:val="en-CA"/>
        </w:rPr>
        <w:t>chnique is commonly</w:t>
      </w:r>
      <w:r w:rsidR="00803057">
        <w:rPr>
          <w:lang w:val="en-CA"/>
        </w:rPr>
        <w:t xml:space="preserve"> used during </w:t>
      </w:r>
      <w:r w:rsidR="00894B7C">
        <w:rPr>
          <w:lang w:val="en-CA"/>
        </w:rPr>
        <w:t xml:space="preserve">both </w:t>
      </w:r>
      <w:r w:rsidR="00803057">
        <w:rPr>
          <w:lang w:val="en-CA"/>
        </w:rPr>
        <w:t>voltage</w:t>
      </w:r>
      <w:r w:rsidR="00281292">
        <w:rPr>
          <w:lang w:val="en-CA"/>
        </w:rPr>
        <w:t xml:space="preserve"> and current </w:t>
      </w:r>
      <w:r w:rsidR="00803057">
        <w:rPr>
          <w:lang w:val="en-CA"/>
        </w:rPr>
        <w:t xml:space="preserve">clamp recordings. </w:t>
      </w:r>
      <w:r w:rsidR="004777A5">
        <w:rPr>
          <w:lang w:val="en-CA"/>
        </w:rPr>
        <w:t>The patch-clamp v</w:t>
      </w:r>
      <w:r w:rsidR="0016517B">
        <w:rPr>
          <w:lang w:val="en-CA"/>
        </w:rPr>
        <w:t>oltage clamp recordings are performed</w:t>
      </w:r>
      <w:r w:rsidR="004777A5">
        <w:rPr>
          <w:lang w:val="en-CA"/>
        </w:rPr>
        <w:t xml:space="preserve"> using cesium </w:t>
      </w:r>
      <w:r w:rsidR="00CD1181">
        <w:rPr>
          <w:lang w:val="en-CA"/>
        </w:rPr>
        <w:t xml:space="preserve">instead of potassium in their electrode solutions. </w:t>
      </w:r>
      <w:r w:rsidR="00DF2C8E">
        <w:rPr>
          <w:lang w:val="en-CA"/>
        </w:rPr>
        <w:t xml:space="preserve">This is done </w:t>
      </w:r>
      <w:r w:rsidR="007056EE">
        <w:rPr>
          <w:lang w:val="en-CA"/>
        </w:rPr>
        <w:t xml:space="preserve">to block potassium channels, </w:t>
      </w:r>
      <w:r w:rsidR="00290CB8">
        <w:rPr>
          <w:lang w:val="en-CA"/>
        </w:rPr>
        <w:t>removing the noise that they could introduce into the experiment data</w:t>
      </w:r>
      <w:r w:rsidR="00515782">
        <w:rPr>
          <w:lang w:val="en-CA"/>
        </w:rPr>
        <w:t xml:space="preserve"> </w:t>
      </w:r>
      <w:r w:rsidR="00D9395F">
        <w:rPr>
          <w:lang w:val="en-CA"/>
        </w:rPr>
        <w:fldChar w:fldCharType="begin"/>
      </w:r>
      <w:r w:rsidR="00D9395F">
        <w:rPr>
          <w:lang w:val="en-CA"/>
        </w:rPr>
        <w:instrText xml:space="preserve"> ADDIN ZOTERO_ITEM CSL_CITATION {"citationID":"u992v6avh","properties":{"formattedCitation":"(Isenberg, 1976)","plainCitation":"(Isenberg, 1976)"},"citationItems":[{"id":10428,"uris":["http://zotero.org/users/2034786/items/8V6ZDIDX"],"uri":["http://zotero.org/users/2034786/items/8V6ZDIDX"],"itemData":{"id":10428,"type":"article-journal","title":"Cardiac Purkinje fibers: cesium as a tool to block inward rectifying potassium currents","container-title":"Pfluegers Archiv","page":"99-106","volume":"365","issue":"2-3","ISSN":"0031-6768","journalAbbreviation":"Pfluegers Archiv","author":[{"family":"Isenberg","given":"G"}],"issued":{"date-parts":[["1976"]]}}}],"schema":"https://github.com/citation-style-language/schema/raw/master/csl-citation.json"} </w:instrText>
      </w:r>
      <w:r w:rsidR="00D9395F">
        <w:rPr>
          <w:lang w:val="en-CA"/>
        </w:rPr>
        <w:fldChar w:fldCharType="separate"/>
      </w:r>
      <w:r w:rsidR="00D9395F">
        <w:rPr>
          <w:noProof/>
          <w:lang w:val="en-CA"/>
        </w:rPr>
        <w:t>(Isenberg, 1976)</w:t>
      </w:r>
      <w:r w:rsidR="00D9395F">
        <w:rPr>
          <w:lang w:val="en-CA"/>
        </w:rPr>
        <w:fldChar w:fldCharType="end"/>
      </w:r>
      <w:r w:rsidR="00290CB8">
        <w:rPr>
          <w:lang w:val="en-CA"/>
        </w:rPr>
        <w:t>.</w:t>
      </w:r>
    </w:p>
    <w:p w14:paraId="5BE4E1E3" w14:textId="77777777" w:rsidR="00EA1F40" w:rsidRDefault="00EA1F40" w:rsidP="00EA1F40">
      <w:pPr>
        <w:rPr>
          <w:lang w:val="en-CA"/>
        </w:rPr>
      </w:pPr>
    </w:p>
    <w:p w14:paraId="71EA39BA" w14:textId="2A6C22CA" w:rsidR="0057225C" w:rsidRDefault="0057225C">
      <w:pPr>
        <w:spacing w:line="240" w:lineRule="auto"/>
        <w:rPr>
          <w:lang w:val="en-CA"/>
        </w:rPr>
      </w:pPr>
      <w:r>
        <w:rPr>
          <w:lang w:val="en-CA"/>
        </w:rPr>
        <w:br w:type="page"/>
      </w:r>
    </w:p>
    <w:p w14:paraId="3387D24A" w14:textId="61184AF3" w:rsidR="00D761BE" w:rsidRPr="0057225C" w:rsidRDefault="0057225C" w:rsidP="00EA1F40">
      <w:pPr>
        <w:pStyle w:val="Heading2"/>
        <w:rPr>
          <w:lang w:val="en-CA"/>
        </w:rPr>
      </w:pPr>
      <w:bookmarkStart w:id="29" w:name="_Toc468464392"/>
      <w:r>
        <w:rPr>
          <w:lang w:val="en-CA"/>
        </w:rPr>
        <w:lastRenderedPageBreak/>
        <w:t>The search for causes of variance in reported electrophysiology values</w:t>
      </w:r>
      <w:bookmarkEnd w:id="29"/>
    </w:p>
    <w:p w14:paraId="6C1F586F" w14:textId="77777777" w:rsidR="00EA1F40" w:rsidRDefault="00EA1F40" w:rsidP="00EA1F40">
      <w:pPr>
        <w:rPr>
          <w:lang w:val="en-CA"/>
        </w:rPr>
      </w:pPr>
    </w:p>
    <w:p w14:paraId="03B88AEE" w14:textId="2356AC60" w:rsidR="007E4FFC" w:rsidRDefault="00B75734" w:rsidP="00EA1F40">
      <w:pPr>
        <w:rPr>
          <w:lang w:val="en-CA"/>
        </w:rPr>
      </w:pPr>
      <w:r>
        <w:rPr>
          <w:lang w:val="en-CA"/>
        </w:rPr>
        <w:t>The</w:t>
      </w:r>
      <w:r w:rsidR="00D761BE" w:rsidRPr="007379FB">
        <w:rPr>
          <w:lang w:val="en-CA"/>
        </w:rPr>
        <w:t xml:space="preserve"> common practice among neurophysiologists is to only analyze data that they have </w:t>
      </w:r>
      <w:r w:rsidR="00D761BE">
        <w:rPr>
          <w:lang w:val="en-CA"/>
        </w:rPr>
        <w:t>collected themselves</w:t>
      </w:r>
      <w:r w:rsidR="00D761BE" w:rsidRPr="007379FB">
        <w:rPr>
          <w:lang w:val="en-CA"/>
        </w:rPr>
        <w:t xml:space="preserve">. This is largely because it is </w:t>
      </w:r>
      <w:r w:rsidR="00D761BE">
        <w:rPr>
          <w:lang w:val="en-CA"/>
        </w:rPr>
        <w:t>generally thought that subtle variation</w:t>
      </w:r>
      <w:r w:rsidR="00D761BE" w:rsidRPr="007379FB">
        <w:rPr>
          <w:lang w:val="en-CA"/>
        </w:rPr>
        <w:t xml:space="preserve"> in experimental conditions introduces certain variation into the corresponding measurements.</w:t>
      </w:r>
    </w:p>
    <w:p w14:paraId="26180D07" w14:textId="77777777" w:rsidR="007E4FFC" w:rsidRDefault="007E4FFC" w:rsidP="00EA1F40">
      <w:pPr>
        <w:rPr>
          <w:lang w:val="en-CA"/>
        </w:rPr>
      </w:pPr>
    </w:p>
    <w:p w14:paraId="09909D74" w14:textId="38B0A1DD" w:rsidR="00EA1F40" w:rsidRDefault="00EA1F40" w:rsidP="00EA1F40">
      <w:pPr>
        <w:rPr>
          <w:lang w:val="en-CA"/>
        </w:rPr>
      </w:pPr>
      <w:r>
        <w:rPr>
          <w:lang w:val="en-CA"/>
        </w:rPr>
        <w:t>Many neurophysiologists address the task of exploring the effects of experimental conditions on neuron ephys properties using experimental</w:t>
      </w:r>
      <w:r w:rsidRPr="00B563BD">
        <w:rPr>
          <w:lang w:val="en-CA"/>
        </w:rPr>
        <w:t xml:space="preserve"> </w:t>
      </w:r>
      <w:r>
        <w:rPr>
          <w:lang w:val="en-CA"/>
        </w:rPr>
        <w:t xml:space="preserve">electrophysiology techniques </w:t>
      </w:r>
      <w:r w:rsidR="00D41AB3">
        <w:rPr>
          <w:lang w:val="en-CA"/>
        </w:rPr>
        <w:fldChar w:fldCharType="begin"/>
      </w:r>
      <w:r w:rsidR="0083483A">
        <w:rPr>
          <w:lang w:val="en-CA"/>
        </w:rPr>
        <w:instrText xml:space="preserve"> ADDIN ZOTERO_ITEM CSL_CITATION {"citationID":"1idljuk4lp","properties":{"formattedCitation":"(Armentia and Sah, 2004; Kim and Connors, 2012; Lee et al., 2005)","plainCitation":"(Armentia and Sah, 2004; Kim and Connors, 2012; Lee et al., 2005)"},"citationItems":[{"id":9556,"uris":["http://zotero.org/groups/13293/items/D4TQMRRJ"],"uri":["http://zotero.org/groups/13293/items/D4TQMRRJ"],"itemData":{"id":9556,"type":"article-journal","title":"Firing Properties and Connectivity of Neurons in the Rat Lateral Central Nucleus of the Amygdala","container-title":"Journal of Neurophysiology","page":"1285-1294","volume":"92","issue":"3","source":"jn.physiology.org.ezproxy.library.ubc.ca","abstract":"Using whole cell recordings from acute slices of the rat amygdala, we have examined the physiological properties of and synaptic connectivity to neurons in the lateral sector of the central amygdala (CeA). Based on their response to depolarizing current injections, CeA neurons could be divided into three types. Adapting neurons fired action potentials at the start of the current injections at high frequency and then showed complete spike-frequency adaptation with only six to seven action potentials evoked with suprathreshold current injections. Late-firing neurons fired action potentials with a prolonged delay at threshold but then discharged continuously with larger current injections. Repetitive firers discharged at the start of the current injection at threshold and then discharged continuously with larger current injections. All three cells showed prolonged afterhyperpolarizations (AHPs) that followed trains of action potentials. The AHP was longer lasting with a larger slow component in adapting neurons. The AHP in all cell types contained a fast component that was inhibited by the SK channel blocker UCL1848. The slow component, not blocked by UCL1848, was blocked by isoprenaline and was significantly larger in adapting neurons. Blockade of SK channels increased the discharge frequency in late firers and regular-spiking neurons but had no effect on adapting neurons. Blockade of the slow AHP with isoprenaline had no effect on any cell type. All cells received a mixed glutamatergic and GABAergic input from a medial pathway. Electrical stimulation of the lateral (LA) and basolateral (BLA) nuclei evoked a large monosynaptic glutamatergic response followed by a disynaptic inhibitory postsynaptic potential. Activation of neurons in the LA and BLA by puffer application of glutamate evoked a small monosynaptic response in 13 of 55 CeA neurons. Local application of glutamate to the CeL evoked a GABAergic response in all cells. These results show that at least three types of neurons are present in the CeA that can be distinguished on their firing properties. The firing frequency of two of these cell types is determined by activation of SK channels. Cells receive a small input from the LA and BLA but may receive inputs that course through these nuclei en route to the CeA.","DOI":"10.1152/jn.00211.2004","ISSN":"0022-3077, 1522-1598","note":"PMID: 15128752","language":"en","author":[{"family":"Armentia","given":"Mikel Lopez De"},{"family":"Sah","given":"Pankaj"}],"issued":{"date-parts":[["2004",9,1]]}}},{"id":9560,"uris":["http://zotero.org/groups/13293/items/C2RTZMP3"],"uri":["http://zotero.org/groups/13293/items/C2RTZMP3"],"itemData":{"id":9560,"type":"article-journal","title":"High temperatures alter physiological properties of pyramidal cells and inhibitory interneurons in hippocampus","container-title":"Frontiers in Cellular Neuroscience","page":"27","volume":"6","source":"Frontiers","abstract":"Temperature has multiple effects on neurons, yet little is known about the effects of high temperature on the physiology of mammalian central neurons. Hyperthermia can influence behavior and cause febrile seizures. We studied the effects of acute hyperthermia on the immature hippocampus in vitro by recording from pyramidal neurons and inhibitory oriens-lacunosum moleculare (O-LM) interneurons (identified by green fluorescent protein (GFP) expression in the GIN mouse line). Warming to 41°C caused depolarization, spontaneous action potentials, reduced input resistance and membrane time constant, and increased spontaneous synaptic activity of most pyramidal cells and O-LM interneurons. Pyramidal neurons of area CA3 were more strongly excited by hyperthermia than those of area CA1. About 90% of O-LM interneurons in both CA1 and CA3 increased their firing rates at hyperthermic temperatures; interneurons in CA3 fired faster than those in CA1 on average. Blockade of fast synaptic transmission did not abolish the effect of hyperthermia on neuronal excitability. Our results suggest that hyperthermia increases hippocampal excitability, particularly in seizure-prone area CA3, by altering the intrinsic membrane properties of pyramidal cells and interneurons.","DOI":"10.3389/fncel.2012.00027","journalAbbreviation":"Front. Cell. Neurosci","author":[{"family":"Kim","given":"Jennifer"},{"family":"Connors","given":"Barry"}],"issued":{"date-parts":[["2012"]]}}},{"id":9536,"uris":["http://zotero.org/groups/13293/items/J9RX4AS9"],"uri":["http://zotero.org/groups/13293/items/J9RX4AS9"],"itemData":{"id":9536,"type":"article-journal","title":"Effects of Temperature on Calcium Transients and Ca2+-Dependent Afterhyperpolarizations in Neocortical Pyramidal Neurons","container-title":"Journal of Neurophysiology","page":"2012-2020","volume":"93","issue":"4","source":"jn.physiology.org","abstract":"In neocortical pyramidal neurons, the medium (mAHP) and slow AHP (sAHP) have different relationships with intracellular [Ca2+]. To further explore these differences, we varied bath temperature and compared passive and active membrane properties and Ca2+ transients in response to a single action potential (AP) or trains of APs. We tested whether Ca2+-dependent events are more temperature sensitive than voltage-dependent ones, the slow rise time of the sAHP is limited by diffusion, and temperature sensitivity differs between the mAHP and sAHP. The onset and decay kinetics of the sAHP were very temperature sensitive (more so than diffusion). We found that the decay time course of Ca2+ transients was also very temperature sensitive. In contrast, the mAHP (amplitude, time to peak, and exponential decay) and sAHP peak amplitude were moderately sensitive to temperature. The amplitudes of intracellular Ca2+ transients evoked either by a single spike or a train of spikes showed modest temperature sensitivities. Pyramidal neuron input resistance was increased by cooling. With the exception of threshold, which remained unchanged between 22 and 35°C, action potential parameters (amplitude, half-width, maximum rates of rise and fall) were modestly affected by temperature. Collectively, these data suggest that temperature sensitivity was higher for the Ca2+-dependent sAHP than for voltage-dependent AP parameters or for the mAHP, diffusion of Ca2+ over distance cannot explain the slow rise of the sAHP in these cells, and the kinetics of the sAHP and mAHP are affected differently by temperature.","DOI":"10.1152/jn.01017.2004","ISSN":"0022-3077, 1522-1598","note":"PMID: 15548621","language":"en","author":[{"family":"Lee","given":"J. C. F."},{"family":"Callaway","given":"J. C."},{"family":"Foehring","given":"R. C."}],"issued":{"date-parts":[["2005",4,1]]}}}],"schema":"https://github.com/citation-style-language/schema/raw/master/csl-citation.json"} </w:instrText>
      </w:r>
      <w:r w:rsidR="00D41AB3">
        <w:rPr>
          <w:lang w:val="en-CA"/>
        </w:rPr>
        <w:fldChar w:fldCharType="separate"/>
      </w:r>
      <w:r w:rsidR="0083483A">
        <w:rPr>
          <w:noProof/>
          <w:lang w:val="en-CA"/>
        </w:rPr>
        <w:t>(Armentia and Sah, 2004; Kim and Connors, 2012; Lee et al., 2005)</w:t>
      </w:r>
      <w:r w:rsidR="00D41AB3">
        <w:rPr>
          <w:lang w:val="en-CA"/>
        </w:rPr>
        <w:fldChar w:fldCharType="end"/>
      </w:r>
      <w:r>
        <w:rPr>
          <w:lang w:val="en-CA"/>
        </w:rPr>
        <w:t xml:space="preserve">. </w:t>
      </w:r>
      <w:r w:rsidR="003C2265">
        <w:rPr>
          <w:lang w:val="en-CA"/>
        </w:rPr>
        <w:t xml:space="preserve">In the past, ephys data has been shown to be sensitive to experimental conditions. For example, differences in animal ages, especially during development </w:t>
      </w:r>
      <w:r w:rsidR="003C2265">
        <w:rPr>
          <w:lang w:val="en-CA"/>
        </w:rPr>
        <w:fldChar w:fldCharType="begin"/>
      </w:r>
      <w:r w:rsidR="003C2265">
        <w:rPr>
          <w:lang w:val="en-CA"/>
        </w:rPr>
        <w:instrText xml:space="preserve"> ADDIN ZOTERO_ITEM CSL_CITATION {"citationID":"ieuovc0tu","properties":{"formattedCitation":"(Suter et al., 2013)","plainCitation":"(Suter et al., 2013)"},"citationItems":[{"id":163,"uris":["http://zotero.org/groups/13293/items/2RCA6TT9"],"uri":["http://zotero.org/groups/13293/items/2RCA6TT9"],"itemData":{"id":163,"type":"article-journal","title":"Intrinsic electrophysiology of mouse corticospinal neurons: a class-specific triad of spike-related properties","container-title":"Cerebral Cortex (New York, N.Y.: 1991)","page":"1965-1977","volume":"23","issue":"8","source":"NCBI PubMed","abstract":"Corticospinal pyramidal neurons mediate diverse aspects of motor behavior. We measured spike-related electrophysiological properties of identified corticospinal neurons in primary motor cortex slices from young adult mice. Several consistent features were observed in the suprathreshold responses to current steps: 1) Corticospinal neurons fired relatively fast action potentials (APs; width at half-maximum 0.65 ± 0.13 ms, mean ± standard deviation [SD]) compared with neighboring callosally projecting corticostriatal neurons. Corticospinal AP width was intermediate between 2 classes of inhibitory interneuron in layer 5B. Spike-to-spike variability in AP width and other spike waveform parameters was low, even during repetitive firing up to 20 Hz, that is, the relative narrowness of corticospinal APs was essentially frequency independent. 2) Frequency-current (f-I) relationships were nearly linear. 3) Trains of APs displayed regular firing, with rates typically staying constant or accelerating over time. Corticospinal neurons recorded from older mice (up to 4 months) or from a separate lateral cortical area (Region B; corresponding to secondary somatosensory cortex) showed generally similar intrinsic properties. Our findings have implications for interpreting spike waveforms of in vivo recorded neurons in the motor cortex. This analysis provides a framework for further biophysical and computational investigations of corticospinal neurons and their roles in motor cortical function.","DOI":"10.1093/cercor/bhs184","ISSN":"1460-2199","note":"00008 PMID: 22761308 \nPMCID: PMC3698370","shortTitle":"Intrinsic electrophysiology of mouse corticospinal neurons","journalAbbreviation":"Cereb. Cortex","language":"eng","author":[{"family":"Suter","given":"Benjamin A."},{"family":"Migliore","given":"Michele"},{"family":"Shepherd","given":"Gordon M. G."}],"issued":{"date-parts":[["2013",8]]}}}],"schema":"https://github.com/citation-style-language/schema/raw/master/csl-citation.json"} </w:instrText>
      </w:r>
      <w:r w:rsidR="003C2265">
        <w:rPr>
          <w:lang w:val="en-CA"/>
        </w:rPr>
        <w:fldChar w:fldCharType="separate"/>
      </w:r>
      <w:r w:rsidR="003C2265">
        <w:rPr>
          <w:noProof/>
          <w:lang w:val="en-CA"/>
        </w:rPr>
        <w:t>(Suter et al., 2013)</w:t>
      </w:r>
      <w:r w:rsidR="003C2265">
        <w:rPr>
          <w:lang w:val="en-CA"/>
        </w:rPr>
        <w:fldChar w:fldCharType="end"/>
      </w:r>
      <w:r w:rsidR="003C2265">
        <w:rPr>
          <w:lang w:val="en-CA"/>
        </w:rPr>
        <w:t>; or varying extracellular Ca</w:t>
      </w:r>
      <w:r w:rsidR="003C2265" w:rsidRPr="000F19D1">
        <w:rPr>
          <w:vertAlign w:val="superscript"/>
          <w:lang w:val="en-CA"/>
        </w:rPr>
        <w:t>2+</w:t>
      </w:r>
      <w:r w:rsidR="003C2265">
        <w:rPr>
          <w:lang w:val="en-CA"/>
        </w:rPr>
        <w:t xml:space="preserve"> concentrations </w:t>
      </w:r>
      <w:r w:rsidR="003C2265">
        <w:rPr>
          <w:lang w:val="en-CA"/>
        </w:rPr>
        <w:fldChar w:fldCharType="begin"/>
      </w:r>
      <w:r w:rsidR="003C2265">
        <w:rPr>
          <w:lang w:val="en-CA"/>
        </w:rPr>
        <w:instrText xml:space="preserve"> ADDIN ZOTERO_ITEM CSL_CITATION {"citationID":"2h4uaehe3u","properties":{"formattedCitation":"(Aivar et al., 2014)","plainCitation":"(Aivar et al., 2014)"},"citationItems":[{"id":9548,"uris":["http://zotero.org/groups/13293/items/QWV5M7AE"],"uri":["http://zotero.org/groups/13293/items/QWV5M7AE"],"itemData":{"id":9548,"type":"article-journal","title":"Extracellular Calcium Controls the Expression of Two Different Forms of Ripple-Like Hippocampal Oscillations","container-title":"The Journal of Neuroscience","page":"2989-3004","volume":"34","issue":"8","source":"www.jneurosci.org","abstract":"Hippocampal high-frequency oscillations (HFOs) are prominent in physiological and pathological conditions. During physiological ripples (100–200 Hz), few pyramidal cells fire together coordinated by rhythmic inhibitory potentials. In the epileptic hippocampus, fast ripples (&gt;200 Hz) reflect population spikes (PSs) from clusters of bursting cells, but HFOs in the ripple and the fast ripple range are vastly intermixed. What is the meaning of this frequency range? What determines the expression of different HFOs? Here, we used different concentrations of Ca2+ in a physiological range (1–3 mm) to record local field potentials and single cells in hippocampal slices from normal rats. Surprisingly, we found that this sole manipulation results in the emergence of two forms of HFOs reminiscent of ripples and fast ripples recorded in vivo from normal and epileptic rats, respectively. We scrutinized the cellular correlates and mechanisms underlying the emergence of these two forms of HFOs by combining multisite, single-cell and paired-cell recordings in slices prepared from a rat reporter line that facilitates identification of GABAergic cells. We found a major effect of extracellular Ca2+ in modulating intrinsic excitability and disynaptic inhibition, two critical factors shaping network dynamics. Moreover, locally modulating the extracellular Ca2+ concentration in an in vivo environment had a similar effect on disynaptic inhibition, pyramidal cell excitability, and ripple dynamics. Therefore, the HFO frequency band reflects a range of firing dynamics of hippocampal networks.","DOI":"10.1523/JNEUROSCI.2826-13.2014","ISSN":"0270-6474, 1529-2401","note":"PMID: 24553939","journalAbbreviation":"J. Neurosci.","language":"en","author":[{"family":"Aivar","given":"Paloma"},{"family":"Valero","given":"Manuel"},{"family":"Bellistri","given":"Elisa"},{"family":"Prida","given":"Liset Menendez","dropping-particle":"de la"}],"issued":{"date-parts":[["2014",2,19]]}}}],"schema":"https://github.com/citation-style-language/schema/raw/master/csl-citation.json"} </w:instrText>
      </w:r>
      <w:r w:rsidR="003C2265">
        <w:rPr>
          <w:lang w:val="en-CA"/>
        </w:rPr>
        <w:fldChar w:fldCharType="separate"/>
      </w:r>
      <w:r w:rsidR="003C2265">
        <w:rPr>
          <w:noProof/>
          <w:lang w:val="en-CA"/>
        </w:rPr>
        <w:t>(Aivar et al., 2014)</w:t>
      </w:r>
      <w:r w:rsidR="003C2265">
        <w:rPr>
          <w:lang w:val="en-CA"/>
        </w:rPr>
        <w:fldChar w:fldCharType="end"/>
      </w:r>
      <w:r w:rsidR="003C2265">
        <w:rPr>
          <w:lang w:val="en-CA"/>
        </w:rPr>
        <w:t xml:space="preserve"> result in changes in electrophysiological properties of neurons. </w:t>
      </w:r>
      <w:r>
        <w:rPr>
          <w:lang w:val="en-CA"/>
        </w:rPr>
        <w:t xml:space="preserve">However, this experimental approach is limited to varying a single condition and studying one or several neuron types at a time. Therefore, it is unclear how well the discovered relationships between electrophysiology properties and experimental conditions would generalize to other neuron types, animal species, ages and other confounding factors that typically remained fixed throughout each experiment. </w:t>
      </w:r>
    </w:p>
    <w:p w14:paraId="0BF519D3" w14:textId="77777777" w:rsidR="00EA1F40" w:rsidRDefault="00EA1F40" w:rsidP="00EA1F40">
      <w:pPr>
        <w:rPr>
          <w:lang w:val="en-CA"/>
        </w:rPr>
      </w:pPr>
    </w:p>
    <w:p w14:paraId="3E33BE78" w14:textId="09499B53" w:rsidR="009334AD" w:rsidRDefault="003A0F08" w:rsidP="00EA1F40">
      <w:pPr>
        <w:rPr>
          <w:lang w:val="en-CA"/>
        </w:rPr>
      </w:pPr>
      <w:ins w:id="30" w:author="Dmitry Tebaykin" w:date="2016-12-15T19:19:00Z">
        <w:r>
          <w:rPr>
            <w:lang w:val="en-CA"/>
          </w:rPr>
          <w:t xml:space="preserve">To the best of my knowledge, there are no review articles that systematically describe the </w:t>
        </w:r>
      </w:ins>
      <w:ins w:id="31" w:author="Dmitry Tebaykin" w:date="2016-12-15T19:20:00Z">
        <w:r>
          <w:rPr>
            <w:lang w:val="en-CA"/>
          </w:rPr>
          <w:t xml:space="preserve">known </w:t>
        </w:r>
      </w:ins>
      <w:ins w:id="32" w:author="Dmitry Tebaykin" w:date="2016-12-15T19:19:00Z">
        <w:r>
          <w:rPr>
            <w:lang w:val="en-CA"/>
          </w:rPr>
          <w:t>effects of experimental conditions</w:t>
        </w:r>
      </w:ins>
      <w:ins w:id="33" w:author="Dmitry Tebaykin" w:date="2016-12-15T19:20:00Z">
        <w:r>
          <w:rPr>
            <w:lang w:val="en-CA"/>
          </w:rPr>
          <w:t xml:space="preserve"> on electrophysiological measurements. </w:t>
        </w:r>
      </w:ins>
      <w:ins w:id="34" w:author="Dmitry Tebaykin" w:date="2016-12-15T19:28:00Z">
        <w:r w:rsidR="00E77CAC">
          <w:rPr>
            <w:lang w:val="en-CA"/>
          </w:rPr>
          <w:t>However, there are papers that explore the effects of specific experimental setups</w:t>
        </w:r>
        <w:r w:rsidR="00370C8B">
          <w:rPr>
            <w:lang w:val="en-CA"/>
          </w:rPr>
          <w:t xml:space="preserve"> </w:t>
        </w:r>
      </w:ins>
      <w:ins w:id="35" w:author="Dmitry Tebaykin" w:date="2016-12-15T19:29:00Z">
        <w:r w:rsidR="00370C8B">
          <w:rPr>
            <w:lang w:val="en-CA"/>
          </w:rPr>
          <w:fldChar w:fldCharType="begin"/>
        </w:r>
        <w:r w:rsidR="00370C8B">
          <w:rPr>
            <w:lang w:val="en-CA"/>
          </w:rPr>
          <w:instrText xml:space="preserve"> ADDIN ZOTERO_ITEM CSL_CITATION {"citationID":"1m7irj0mq2","properties":{"formattedCitation":"(Aghajanian and Rasmussen, 1989; Moyer and Brown, 1998)","plainCitation":"(Aghajanian and Rasmussen, 1989; Moyer and Brown, 1998)"},"citationItems":[{"id":10621,"uris":["http://zotero.org/users/2034786/items/NH7HXBPX"],"uri":["http://zotero.org/users/2034786/items/NH7HXBPX"],"itemData":{"id":10621,"type":"article-journal","title":"Intracellular studies in the facial nucleus illustrating a simple new method for obtaining viable motoneurons in adult rat brain slices","container-title":"Synapse","page":"331-338","volume":"3","issue":"4","source":"Wiley Online Library","abstract":"In general, it has been difficult to preserve electrophysiologically viable motoneurons in brain slices from adult mammals. The present study describes a new method for obtaining viable motoneurons in the facial nucleus of adult rat brain slices. The essence of the method was to use a modified artificial cerebrospinal fluid (ACSF) in which NaCl was replaced initially by sucrose; the modified ACSF was used during (1) slice preparation and (2) a 1 hr recovery period. The rationale for the modification is discussed in terms of the proposed acute neurotoxic effects of passive chloride entry and subsequent cell swelling and lysis. The actual recordings were made only after switching back to normal ACSF. Use of this method yielded large numbers of viable motoneurons that were suitable for intracellular recording; no motoneurons survived when normal ACSF (i.e., with NaCl) was used during slice preparation. A survey of some electrophysiological and pharmacological properties of facial motoneurons in this preparation, by means of current-clamp and voltage-clamp recording, revealed close similarities to the properties of adult motoneurons previously observed in vivo (e.g., time-dependent inward rectification, apamin-sensitive afterhyperpolarization, and serotonin-induced slow depolarization).","DOI":"10.1002/syn.890030406","ISSN":"1098-2396","journalAbbreviation":"Synapse","language":"en","author":[{"family":"Aghajanian","given":"George K."},{"family":"Rasmussen","given":"Kurt"}],"issued":{"date-parts":[["1989",1,1]]}}},{"id":10613,"uris":["http://zotero.org/users/2034786/items/7CCU28RQ"],"uri":["http://zotero.org/users/2034786/items/7CCU28RQ"],"itemData":{"id":10613,"type":"article-journal","title":"Methods for whole-cell recording from visually preselected neurons of perirhinal cortex in brain slices from young and aging rats","container-title":"Journal of Neuroscience Methods","page":"35-54","volume":"86","issue":"1","source":"PubMed","abstract":"This manuscript describes methods for preparing, visualizing, and recording from healthy perirhinal cortex neurons in brain slices from young and aging rats. We focused on perirhinal cortex because of its role in learning, memory, and aging-related cognitive decline. Detailed accounts of our dissection procedures are reported. Procedures that reliably yielded healthy neurons from juvenile rats were not conducive to obtaining healthy, readily-patchable neurons from aging rats, suggesting a procedure-by-age interaction. Performing an intracardiac perfusion, using a temperature-controlled vibratome, matching osmolarity between the cutting and incubation saline, using a slow cutting speed, and incubating slices at a warm temperature for 30 min were important when working with older tissue. Excellent visualization of neurons at depths of up to 100 microm was achieved in slices from all ages (without tissue clearing) avoiding the need to record from surface neurons, which are more likely to have truncated processes. Whole-cell recordings typically remained stable for several hours in neurons prepared from rats at all ages. These procedures should benefit neuroscientists interested in applying visually-guided whole-cell patch-clamp techniques to brain slice experiments using aged tissue. These methods should also facilitate the application of fluorescent imaging technology to brain slices for studying aging-related changes.","ISSN":"0165-0270","note":"PMID: 9894784","journalAbbreviation":"J. Neurosci. Methods","language":"eng","author":[{"family":"Moyer","given":"J. R."},{"family":"Brown","given":"T. H."}],"issued":{"date-parts":[["1998",12,31]]}}}],"schema":"https://github.com/citation-style-language/schema/raw/master/csl-citation.json"} </w:instrText>
        </w:r>
      </w:ins>
      <w:r w:rsidR="00370C8B">
        <w:rPr>
          <w:lang w:val="en-CA"/>
        </w:rPr>
        <w:fldChar w:fldCharType="separate"/>
      </w:r>
      <w:ins w:id="36" w:author="Dmitry Tebaykin" w:date="2016-12-15T19:29:00Z">
        <w:r w:rsidR="00370C8B">
          <w:rPr>
            <w:noProof/>
            <w:lang w:val="en-CA"/>
          </w:rPr>
          <w:t>(Aghajanian and Rasmussen, 1989; Moyer and Brown, 1998)</w:t>
        </w:r>
        <w:r w:rsidR="00370C8B">
          <w:rPr>
            <w:lang w:val="en-CA"/>
          </w:rPr>
          <w:fldChar w:fldCharType="end"/>
        </w:r>
        <w:r w:rsidR="00370C8B">
          <w:rPr>
            <w:lang w:val="en-CA"/>
          </w:rPr>
          <w:t xml:space="preserve">. Additionally, the effects of specific </w:t>
        </w:r>
      </w:ins>
      <w:ins w:id="37" w:author="Dmitry Tebaykin" w:date="2016-12-15T19:31:00Z">
        <w:r w:rsidR="00370C8B">
          <w:rPr>
            <w:lang w:val="en-CA"/>
          </w:rPr>
          <w:t xml:space="preserve">experimental </w:t>
        </w:r>
      </w:ins>
      <w:ins w:id="38" w:author="Dmitry Tebaykin" w:date="2016-12-15T19:29:00Z">
        <w:r w:rsidR="00370C8B">
          <w:rPr>
            <w:lang w:val="en-CA"/>
          </w:rPr>
          <w:t xml:space="preserve">solution </w:t>
        </w:r>
        <w:r w:rsidR="00370C8B">
          <w:rPr>
            <w:lang w:val="en-CA"/>
          </w:rPr>
          <w:lastRenderedPageBreak/>
          <w:t xml:space="preserve">components </w:t>
        </w:r>
      </w:ins>
      <w:ins w:id="39" w:author="Dmitry Tebaykin" w:date="2016-12-15T19:31:00Z">
        <w:r w:rsidR="00370C8B">
          <w:rPr>
            <w:lang w:val="en-CA"/>
          </w:rPr>
          <w:t xml:space="preserve">on neuron survival rates </w:t>
        </w:r>
      </w:ins>
      <w:ins w:id="40" w:author="Dmitry Tebaykin" w:date="2016-12-15T19:29:00Z">
        <w:r w:rsidR="00370C8B">
          <w:rPr>
            <w:lang w:val="en-CA"/>
          </w:rPr>
          <w:t xml:space="preserve">were </w:t>
        </w:r>
      </w:ins>
      <w:ins w:id="41" w:author="Dmitry Tebaykin" w:date="2016-12-15T19:33:00Z">
        <w:r w:rsidR="00370C8B">
          <w:rPr>
            <w:lang w:val="en-CA"/>
          </w:rPr>
          <w:t>discussed</w:t>
        </w:r>
      </w:ins>
      <w:ins w:id="42" w:author="Dmitry Tebaykin" w:date="2016-12-15T19:29:00Z">
        <w:r w:rsidR="00370C8B">
          <w:rPr>
            <w:lang w:val="en-CA"/>
          </w:rPr>
          <w:t xml:space="preserve"> by several papers</w:t>
        </w:r>
      </w:ins>
      <w:ins w:id="43" w:author="Dmitry Tebaykin" w:date="2016-12-15T19:33:00Z">
        <w:r w:rsidR="00370C8B">
          <w:rPr>
            <w:lang w:val="en-CA"/>
          </w:rPr>
          <w:t xml:space="preserve"> </w:t>
        </w:r>
        <w:r w:rsidR="00370C8B">
          <w:rPr>
            <w:lang w:val="en-CA"/>
          </w:rPr>
          <w:fldChar w:fldCharType="begin"/>
        </w:r>
      </w:ins>
      <w:ins w:id="44" w:author="Dmitry Tebaykin" w:date="2016-12-15T19:34:00Z">
        <w:r w:rsidR="00370C8B">
          <w:rPr>
            <w:lang w:val="en-CA"/>
          </w:rPr>
          <w:instrText xml:space="preserve"> ADDIN ZOTERO_ITEM CSL_CITATION {"citationID":"1qhjht0ge2","properties":{"formattedCitation":"(MacGregor et al., 2001; Richerson and Messer, 1995; Tanaka et al., 2008)","plainCitation":"(MacGregor et al., 2001; Richerson and Messer, 1995; Tanaka et al., 2008)"},"citationItems":[{"id":10619,"uris":["http://zotero.org/users/2034786/items/FTNVUIPC"],"uri":["http://zotero.org/users/2034786/items/FTNVUIPC"],"itemData":{"id":10619,"type":"article-journal","title":"HEPES prevents edema in rat brain slices","container-title":"Neuroscience Letters","page":"141-144","volume":"303","issue":"3","source":"PubMed","abstract":"Brain slices gain water when maintained in bicarbonate-buffered artificial cerebro-spinal fluid (ACSF) at 35 degrees C. We previously showed that this edema is linked to glutamate receptor activation and oxidative stress. An additional factor that may contribute to swelling is acidosis, which arises from high CO2 tension in brain slices. To examine the role of acidosis in slice edema, we added N-2-hydroxyethylpiperazine-N'-2-ethanesulfonic acid (HEPES) to osmotically balanced ACSF (HEPES-ACSF), thereby increasing buffering capacity beyond that provided by bicarbonate/CO2. Water gain was markedly inhibited in HEPES-ACSF. After 3 h incubation in HEPES-ACSF at 35 degrees C, water gain was limited to that of fresh slices after 1 h recovery in ACSF at room temperature. The effect of HEPES in decreasing slice water gain was concentration dependent from 0.3 to 20 mM. The inhibition of water gain by HEPES suggests that tissue acidosis is a contributing factor in brain slice edema.","ISSN":"0304-3940","note":"PMID: 11323105","journalAbbreviation":"Neurosci. Lett.","language":"eng","author":[{"family":"MacGregor","given":"D. G."},{"family":"Chesler","given":"M."},{"family":"Rice","given":"M. E."}],"issued":{"date-parts":[["2001",5,11]]}}},{"id":10617,"uris":["http://zotero.org/users/2034786/items/QRVRNCUN"],"uri":["http://zotero.org/users/2034786/items/QRVRNCUN"],"itemData":{"id":10617,"type":"article-journal","title":"Effect of composition of experimental solutions on neuronal survival during rat brain slicing","container-title":"Experimental Neurology","page":"133-143","volume":"131","issue":"1","source":"PubMed","abstract":"Brain slices are widely used for experimentation; however, preparing brain slices results in significant injury as a result of a combination of ischemia prior to slicing and trauma during slicing, both of which are inevitable using this technique. The degree of injury is greater when using the recently developed approach for preparing thin slices for patch-clamp recording (9), presumably due to the greater degree of trauma. In cultured neurons, the events leading to death after exposure to combined anoxia and hypoglycemia (4, 11, 12, 15), or resulting from dendrotomy (21), are thought to be initiated by sodium and calcium influx. We have examined whether manipulations designed to block sodium and calcium influx are neuroprotective during preparation of thin (100 microM) brain slices, as a model of neuronal injury, as well as to help improve slice viability for electrophysiologic experimentation. Slices of the rat medulla were prepared using solutions with: (1) high osmolarity; (2) low calcium plus kynurenic acid; or (3) both. Slicing in Ringer resulted in immediate and marked neuronal swelling. After 4 h of incubation, there was nearly complete loss of neurons throughout the medulla. Preparation of slices using high osmolarity resulted in a marked decrease in the number of swollen neurons after slicing, but many neurons subsequently died over the next 2-3 h. Preparation of slices in zero calcium and kynurenic acid did not prevent swelling, but did result in a small increase in survival of neurons after 4 h. Preparation of slices in Ringer solution with a combination of high osmolarity, zero calcium, and kynurenic acid decreased both swelling and subsequent death, with survival of nearly as many neurons at 4 h as seen in brains perfused in situ with formalin. Similar results were obtained from the hippocampus and cerebral cortex. We hypothesize that the use of these solutions decreases neuronal damage by decreasing cytotoxic edema and calcium influx, suggesting that in this complex model of injury with a combination of trauma and ischemia, similar pathophysiologic mechanisms exist as during anoxic, hypoglycemic, and other forms of injury in cultured neurons.","ISSN":"0014-4886","note":"PMID: 7895807","journalAbbreviation":"Exp. Neurol.","language":"eng","author":[{"family":"Richerson","given":"G. B."},{"family":"Messer","given":"C."}],"issued":{"date-parts":[["1995",1]]}}},{"id":10615,"uris":["http://zotero.org/users/2034786/items/KJRH4NFK"],"uri":["http://zotero.org/users/2034786/items/KJRH4NFK"],"itemData":{"id":10615,"type":"article-journal","title":"The effects of cutting solutions on the viability of GABAergic interneurons in cerebral cortical slices of adult mice","container-title":"Journal of Neuroscience Methods","page":"118-125","volume":"171","issue":"1","source":"PubMed","abstract":"To obtain viable GABAergic interneurons in cerebral cortical slices of adult mice, we investigated the effects of slice cutting solutions on the viability of green fluorescent protein (GFP)-expressing cortical neurons in GAD67-GFP knock-in mice. Almost no nuclei of GFP-positive neurons were labeled with propidium iodide in incubated slices, suggesting that GFP fluorescence was a useful indicator for the viability of GABAergic interneurons. When several cutting solutions were compared with saline-based solution, N-methyl-d-glucamine-based sodium-free solution was most effective to keep the number of GFP-positive neurons near the level of perfusion-fixed brain. GFP-positive neurons in slices cut with sodium-free solution were more numerous in cortical layers V-VI, at 30-60 microm depth from the cut surface and 1-6h after cutting than those with saline-based solution. Furthermore, the number of GFP-positive neurons decreased in the cutting condition of high calcium concentration (5mM) or high temperature (37 degrees C), and GFP fluorescence decreased when cut at 0 degrees C. The present results indicate that cutting the brain at 20 degrees C in sodium-free solution is a method for preparing cortical slices with GABAergic interneurons viable. This method would thus be useful for electrophysiological and morphological studies of cortical interneurons in slice preparations of the adult brain.","DOI":"10.1016/j.jneumeth.2008.02.021","ISSN":"0165-0270","note":"PMID: 18430473","journalAbbreviation":"J. Neurosci. Methods","language":"eng","author":[{"family":"Tanaka","given":"Yasuyo"},{"family":"Tanaka","given":"Yasuhiro"},{"family":"Furuta","given":"Takahiro"},{"family":"Yanagawa","given":"Yuchio"},{"family":"Kaneko","given":"Takeshi"}],"issued":{"date-parts":[["2008",6,15]]}}}],"schema":"https://github.com/citation-style-language/schema/raw/master/csl-citation.json"} </w:instrText>
        </w:r>
      </w:ins>
      <w:r w:rsidR="00370C8B">
        <w:rPr>
          <w:lang w:val="en-CA"/>
        </w:rPr>
        <w:fldChar w:fldCharType="separate"/>
      </w:r>
      <w:ins w:id="45" w:author="Dmitry Tebaykin" w:date="2016-12-15T19:34:00Z">
        <w:r w:rsidR="00370C8B">
          <w:rPr>
            <w:noProof/>
            <w:lang w:val="en-CA"/>
          </w:rPr>
          <w:t>(MacGregor et al., 2001; Richerson and Messer, 1995; Tanaka et al., 2008)</w:t>
        </w:r>
      </w:ins>
      <w:ins w:id="46" w:author="Dmitry Tebaykin" w:date="2016-12-15T19:33:00Z">
        <w:r w:rsidR="00370C8B">
          <w:rPr>
            <w:lang w:val="en-CA"/>
          </w:rPr>
          <w:fldChar w:fldCharType="end"/>
        </w:r>
      </w:ins>
      <w:ins w:id="47" w:author="Dmitry Tebaykin" w:date="2016-12-15T19:34:00Z">
        <w:r w:rsidR="00370C8B">
          <w:rPr>
            <w:lang w:val="en-CA"/>
          </w:rPr>
          <w:t>.</w:t>
        </w:r>
      </w:ins>
    </w:p>
    <w:p w14:paraId="778CC9C7" w14:textId="77777777" w:rsidR="006639A6" w:rsidRDefault="006639A6" w:rsidP="00EA1F40">
      <w:pPr>
        <w:rPr>
          <w:lang w:val="en-CA"/>
        </w:rPr>
      </w:pPr>
    </w:p>
    <w:p w14:paraId="54EC6D59" w14:textId="77B25D4C" w:rsidR="00EA1F40" w:rsidRDefault="00EA1F40" w:rsidP="00EA1F40">
      <w:pPr>
        <w:rPr>
          <w:lang w:val="en-CA"/>
        </w:rPr>
      </w:pPr>
      <w:r>
        <w:rPr>
          <w:lang w:val="en-CA"/>
        </w:rPr>
        <w:t>Previously, my colleague, Shreejoy Tripathy designed and created NeuroElectro, an online database that contains text-mined and curated population mean electrophysiological measurements, neuron type and experimental setup information from normal control samples of published neuroscientific studies</w:t>
      </w:r>
      <w:r w:rsidR="00B52F90">
        <w:rPr>
          <w:lang w:val="en-CA"/>
        </w:rPr>
        <w:t xml:space="preserve"> </w:t>
      </w:r>
      <w:r w:rsidR="003D6362">
        <w:rPr>
          <w:lang w:val="en-CA"/>
        </w:rPr>
        <w:fldChar w:fldCharType="begin"/>
      </w:r>
      <w:r w:rsidR="00B546A8">
        <w:rPr>
          <w:lang w:val="en-CA"/>
        </w:rPr>
        <w:instrText xml:space="preserve"> ADDIN ZOTERO_ITEM CSL_CITATION {"citationID":"2mh19q8qfd","properties":{"formattedCitation":"(Tripathy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3D6362">
        <w:rPr>
          <w:lang w:val="en-CA"/>
        </w:rPr>
        <w:fldChar w:fldCharType="separate"/>
      </w:r>
      <w:r w:rsidR="00B546A8">
        <w:rPr>
          <w:noProof/>
          <w:lang w:val="en-CA"/>
        </w:rPr>
        <w:t>(Tripathy et al., 2015)</w:t>
      </w:r>
      <w:r w:rsidR="003D6362">
        <w:rPr>
          <w:lang w:val="en-CA"/>
        </w:rPr>
        <w:fldChar w:fldCharType="end"/>
      </w:r>
      <w:r>
        <w:rPr>
          <w:lang w:val="en-CA"/>
        </w:rPr>
        <w:t xml:space="preserve">. Using a large-scale meta-analysis method, he showed that animal age, recording temperature, electrode type choices significantly </w:t>
      </w:r>
      <w:r w:rsidR="00257161">
        <w:rPr>
          <w:lang w:val="en-CA"/>
        </w:rPr>
        <w:t>explain</w:t>
      </w:r>
      <w:r>
        <w:rPr>
          <w:lang w:val="en-CA"/>
        </w:rPr>
        <w:t xml:space="preserve"> the study-to-study va</w:t>
      </w:r>
      <w:r w:rsidR="00935289">
        <w:rPr>
          <w:lang w:val="en-CA"/>
        </w:rPr>
        <w:t>riance in reported ephys values.</w:t>
      </w:r>
    </w:p>
    <w:p w14:paraId="0D2BC3EE" w14:textId="77777777" w:rsidR="00EA1F40" w:rsidRDefault="00EA1F40" w:rsidP="00EA1F40">
      <w:pPr>
        <w:rPr>
          <w:lang w:val="en-CA"/>
        </w:rPr>
      </w:pPr>
    </w:p>
    <w:p w14:paraId="630837B5" w14:textId="43B1344C" w:rsidR="00E60C0E" w:rsidRDefault="00EA1F40" w:rsidP="00EA1F40">
      <w:pPr>
        <w:rPr>
          <w:ins w:id="48" w:author="Dmitry Tebaykin" w:date="2016-12-15T19:35:00Z"/>
          <w:lang w:val="en-CA"/>
        </w:rPr>
      </w:pPr>
      <w:r>
        <w:rPr>
          <w:lang w:val="en-CA"/>
        </w:rPr>
        <w:t xml:space="preserve">Since a typical electrophysiological experiment uses carefully designed solutions inside and outside the measured neurons, I hypothesized that study-to-study ephys variability could be partially explained by the experimental setup (metadata) differences, focusing on the recording and pipette solution compositions. To test my hypothesis, I employed a combination of text-mining and curation approaches to extract experimental solutions used in published neurophysiological articles. Then, I integrated my solution extraction algorithms into the NeuroElectro database. </w:t>
      </w:r>
      <w:r w:rsidR="00333860">
        <w:rPr>
          <w:lang w:val="en-CA"/>
        </w:rPr>
        <w:t>After exploring the external and internal solution recipes commonly used by electrophysiologists</w:t>
      </w:r>
      <w:r>
        <w:rPr>
          <w:lang w:val="en-CA"/>
        </w:rPr>
        <w:t>, I applied univariate linear models to uncover the effects of solutions on the measured ephys values. These initial models proved ineffective, which prompted me to use a non-linear mult</w:t>
      </w:r>
      <w:r w:rsidR="00B668A7">
        <w:rPr>
          <w:lang w:val="en-CA"/>
        </w:rPr>
        <w:t>iple regression</w:t>
      </w:r>
      <w:r w:rsidR="00684408">
        <w:rPr>
          <w:lang w:val="en-CA"/>
        </w:rPr>
        <w:t xml:space="preserve"> approach.</w:t>
      </w:r>
    </w:p>
    <w:p w14:paraId="071ECD28" w14:textId="534915E3" w:rsidR="00EA1F40" w:rsidDel="00E60C0E" w:rsidRDefault="00E60C0E">
      <w:pPr>
        <w:spacing w:line="240" w:lineRule="auto"/>
        <w:rPr>
          <w:del w:id="49" w:author="Dmitry Tebaykin" w:date="2016-12-15T19:35:00Z"/>
          <w:lang w:val="en-CA"/>
        </w:rPr>
        <w:pPrChange w:id="50" w:author="Dmitry Tebaykin" w:date="2016-12-15T19:35:00Z">
          <w:pPr/>
        </w:pPrChange>
      </w:pPr>
      <w:ins w:id="51" w:author="Dmitry Tebaykin" w:date="2016-12-15T19:35:00Z">
        <w:r>
          <w:rPr>
            <w:lang w:val="en-CA"/>
          </w:rPr>
          <w:br w:type="page"/>
        </w:r>
      </w:ins>
    </w:p>
    <w:p w14:paraId="4D4E0813" w14:textId="77777777" w:rsidR="00EA1F40" w:rsidDel="00E60C0E" w:rsidRDefault="00EA1F40" w:rsidP="00EA1F40">
      <w:pPr>
        <w:rPr>
          <w:del w:id="52" w:author="Dmitry Tebaykin" w:date="2016-12-15T19:35:00Z"/>
          <w:lang w:val="en-CA"/>
        </w:rPr>
      </w:pPr>
    </w:p>
    <w:p w14:paraId="5F8B392E" w14:textId="77777777" w:rsidR="00531459" w:rsidRDefault="00531459" w:rsidP="00EA1F40">
      <w:pPr>
        <w:rPr>
          <w:lang w:val="en-CA"/>
        </w:rPr>
      </w:pPr>
    </w:p>
    <w:p w14:paraId="7B1D8F58" w14:textId="670A37B2" w:rsidR="00531459" w:rsidRDefault="0057225C" w:rsidP="00D377D4">
      <w:pPr>
        <w:pStyle w:val="Heading2"/>
      </w:pPr>
      <w:bookmarkStart w:id="53" w:name="_Toc468464393"/>
      <w:r>
        <w:t>M</w:t>
      </w:r>
      <w:r w:rsidR="00531459">
        <w:t xml:space="preserve">achine learning </w:t>
      </w:r>
      <w:r w:rsidR="00E31496">
        <w:t>multi</w:t>
      </w:r>
      <w:r w:rsidR="00C165AD">
        <w:t>ple</w:t>
      </w:r>
      <w:r w:rsidR="00E31496">
        <w:t xml:space="preserve"> </w:t>
      </w:r>
      <w:r w:rsidR="00531459">
        <w:t>regression approaches</w:t>
      </w:r>
      <w:bookmarkEnd w:id="53"/>
    </w:p>
    <w:p w14:paraId="3534D89E" w14:textId="77777777" w:rsidR="00CD5F96" w:rsidRDefault="00CD5F96" w:rsidP="00531459">
      <w:pPr>
        <w:rPr>
          <w:lang w:val="en-CA"/>
        </w:rPr>
      </w:pPr>
    </w:p>
    <w:p w14:paraId="7C664EAB" w14:textId="3EFF855A" w:rsidR="00FD3222" w:rsidRDefault="00E31496" w:rsidP="00531459">
      <w:pPr>
        <w:rPr>
          <w:lang w:val="en-CA"/>
        </w:rPr>
      </w:pPr>
      <w:r>
        <w:rPr>
          <w:lang w:val="en-CA"/>
        </w:rPr>
        <w:t>Towards the end of my statis</w:t>
      </w:r>
      <w:r w:rsidR="00C165AD">
        <w:rPr>
          <w:lang w:val="en-CA"/>
        </w:rPr>
        <w:t>tical analysis, I turn to multi</w:t>
      </w:r>
      <w:r w:rsidR="00B10D42">
        <w:rPr>
          <w:lang w:val="en-CA"/>
        </w:rPr>
        <w:t xml:space="preserve">ple regression approaches for modeling variability in reported </w:t>
      </w:r>
      <w:r w:rsidR="009D7E20">
        <w:rPr>
          <w:lang w:val="en-CA"/>
        </w:rPr>
        <w:t>electrophysiological</w:t>
      </w:r>
      <w:r w:rsidR="00B10D42">
        <w:rPr>
          <w:lang w:val="en-CA"/>
        </w:rPr>
        <w:t xml:space="preserve"> properties of neurons.</w:t>
      </w:r>
      <w:r w:rsidR="00FB4E75">
        <w:rPr>
          <w:lang w:val="en-CA"/>
        </w:rPr>
        <w:t xml:space="preserve"> </w:t>
      </w:r>
      <w:r w:rsidR="005C0186">
        <w:rPr>
          <w:lang w:val="en-CA"/>
        </w:rPr>
        <w:t xml:space="preserve">For that purpose, </w:t>
      </w:r>
      <w:r w:rsidR="00531459">
        <w:rPr>
          <w:lang w:val="en-CA"/>
        </w:rPr>
        <w:t xml:space="preserve">I examined the benefits and drawbacks of several commonly used supervised multiple regression models: K-nearest neighbor, Neural Networks, Support Vector Machines, Random Forest. </w:t>
      </w:r>
      <w:r w:rsidR="00FD3222">
        <w:rPr>
          <w:lang w:val="en-CA"/>
        </w:rPr>
        <w:t xml:space="preserve">A supervised regression algorithm relies on having a training dataset that contains both feature information </w:t>
      </w:r>
      <w:r w:rsidR="000307DA">
        <w:rPr>
          <w:lang w:val="en-CA"/>
        </w:rPr>
        <w:t>and the target prediction value</w:t>
      </w:r>
      <w:r w:rsidR="001512FB">
        <w:rPr>
          <w:lang w:val="en-CA"/>
        </w:rPr>
        <w:t>. Then the algorithm learns a function that allows it to map the target values to certain combinations of the input feature values.</w:t>
      </w:r>
      <w:r w:rsidR="00996169">
        <w:rPr>
          <w:lang w:val="en-CA"/>
        </w:rPr>
        <w:t xml:space="preserve"> </w:t>
      </w:r>
    </w:p>
    <w:p w14:paraId="18BC6C0F" w14:textId="77777777" w:rsidR="00FD3222" w:rsidRDefault="00FD3222" w:rsidP="00531459">
      <w:pPr>
        <w:rPr>
          <w:lang w:val="en-CA"/>
        </w:rPr>
      </w:pPr>
    </w:p>
    <w:p w14:paraId="18EED67C" w14:textId="77777777" w:rsidR="00943A69" w:rsidRDefault="00531459" w:rsidP="00531459">
      <w:pPr>
        <w:rPr>
          <w:lang w:val="en-CA"/>
        </w:rPr>
      </w:pPr>
      <w:r>
        <w:rPr>
          <w:lang w:val="en-CA"/>
        </w:rPr>
        <w:t xml:space="preserve">KNN is a non-parametric model that would be predicting ephys values based on the K closest articles, where ‘closest’ would be defined by metadata </w:t>
      </w:r>
      <w:r w:rsidR="00175C69">
        <w:rPr>
          <w:lang w:val="en-CA"/>
        </w:rPr>
        <w:fldChar w:fldCharType="begin"/>
      </w:r>
      <w:r w:rsidR="00175C69">
        <w:rPr>
          <w:lang w:val="en-CA"/>
        </w:rPr>
        <w:instrText xml:space="preserve"> ADDIN ZOTERO_ITEM CSL_CITATION {"citationID":"qtf7ravt4","properties":{"formattedCitation":"(Altman, 1992)","plainCitation":"(Altman, 1992)"},"citationItems":[{"id":10348,"uris":["http://zotero.org/users/2034786/items/X59S4CER"],"uri":["http://zotero.org/users/2034786/items/X59S4CER"],"itemData":{"id":10348,"type":"article-journal","title":"An Introduction to Kernel and Nearest-Neighbor Nonparametric Regression","container-title":"The American Statistician","page":"175-185","volume":"46","issue":"3","source":"Taylor and Francis+NEJM","abstract":"Nonparametric regression is a set of techniques for estimating a regression curve without making strong assumptions about the shape of the true regression function. These techniques are therefore useful for building and checking parametric models, as well as for data description. Kernel and nearest-neighbor regression estimators are local versions of univariate location estimators, and so they can readily be introduced to beginning students and consulting clients who are familiar with such summaries as the sample mean and median.","DOI":"10.1080/00031305.1992.10475879","ISSN":"0003-1305","author":[{"family":"Altman","given":"N. S."}],"issued":{"date-parts":[["1992",8,1]]}}}],"schema":"https://github.com/citation-style-language/schema/raw/master/csl-citation.json"} </w:instrText>
      </w:r>
      <w:r w:rsidR="00175C69">
        <w:rPr>
          <w:lang w:val="en-CA"/>
        </w:rPr>
        <w:fldChar w:fldCharType="separate"/>
      </w:r>
      <w:r w:rsidR="00175C69">
        <w:rPr>
          <w:noProof/>
          <w:lang w:val="en-CA"/>
        </w:rPr>
        <w:t>(Altman, 1992)</w:t>
      </w:r>
      <w:r w:rsidR="00175C69">
        <w:rPr>
          <w:lang w:val="en-CA"/>
        </w:rPr>
        <w:fldChar w:fldCharType="end"/>
      </w:r>
      <w:r>
        <w:rPr>
          <w:lang w:val="en-CA"/>
        </w:rPr>
        <w:t xml:space="preserve">. This approach, however, does not extrapolate its predictions to metadata combinations it has not encountered before. Since my dataset is semi-sparse (especially for the rarely reported ephys properties), this approach would struggle to predict the ephys values. </w:t>
      </w:r>
    </w:p>
    <w:p w14:paraId="2AE03DCB" w14:textId="77777777" w:rsidR="00943A69" w:rsidRDefault="00943A69" w:rsidP="00531459">
      <w:pPr>
        <w:rPr>
          <w:lang w:val="en-CA"/>
        </w:rPr>
      </w:pPr>
    </w:p>
    <w:p w14:paraId="695FC5AE" w14:textId="77777777" w:rsidR="00DD68A2" w:rsidRDefault="00A2796E" w:rsidP="00531459">
      <w:pPr>
        <w:rPr>
          <w:lang w:val="en-CA"/>
        </w:rPr>
      </w:pPr>
      <w:r>
        <w:rPr>
          <w:lang w:val="en-CA"/>
        </w:rPr>
        <w:t>Supervised and unsupervised N</w:t>
      </w:r>
      <w:r w:rsidR="00E7269A">
        <w:rPr>
          <w:lang w:val="en-CA"/>
        </w:rPr>
        <w:t>eural Networks,</w:t>
      </w:r>
      <w:r w:rsidR="00AD5654">
        <w:rPr>
          <w:lang w:val="en-CA"/>
        </w:rPr>
        <w:t xml:space="preserve"> </w:t>
      </w:r>
      <w:r w:rsidR="00531459">
        <w:rPr>
          <w:lang w:val="en-CA"/>
        </w:rPr>
        <w:t>specifically deep learning, is a powerful regression algorithm. It is probably one of the most talked about regression algorithms</w:t>
      </w:r>
      <w:r w:rsidR="0023142E">
        <w:rPr>
          <w:lang w:val="en-CA"/>
        </w:rPr>
        <w:t xml:space="preserve"> nowadays</w:t>
      </w:r>
      <w:r w:rsidR="00531459">
        <w:rPr>
          <w:lang w:val="en-CA"/>
        </w:rPr>
        <w:t xml:space="preserve">, </w:t>
      </w:r>
      <w:r w:rsidR="00A3223D">
        <w:rPr>
          <w:lang w:val="en-CA"/>
        </w:rPr>
        <w:t xml:space="preserve">as </w:t>
      </w:r>
      <w:r w:rsidR="00531459">
        <w:rPr>
          <w:lang w:val="en-CA"/>
        </w:rPr>
        <w:t xml:space="preserve">it is being used by Google for image/voice recognition and interpreting streams of sensorimotor data </w:t>
      </w:r>
      <w:r w:rsidR="00477C68">
        <w:rPr>
          <w:lang w:val="en-CA"/>
        </w:rPr>
        <w:fldChar w:fldCharType="begin"/>
      </w:r>
      <w:r w:rsidR="00477C68">
        <w:rPr>
          <w:lang w:val="en-CA"/>
        </w:rPr>
        <w:instrText xml:space="preserve"> ADDIN ZOTERO_ITEM CSL_CITATION {"citationID":"s6kvda0vc","properties":{"formattedCitation":"(Jaderberg et al., 2016)","plainCitation":"(Jaderberg et al., 2016)"},"citationItems":[{"id":10351,"uris":["http://zotero.org/users/2034786/items/IX58ACZW"],"uri":["http://zotero.org/users/2034786/items/IX58ACZW"],"itemData":{"id":10351,"type":"article-journal","title":"Reinforcement Learning with Unsupervised Auxiliary Tasks","container-title":"arXiv:1611.05397 [cs]","source":"arXiv.org","abstract":"Deep reinforcement learning agents have achieved state-of-the-art results by directly maximising cumulative reward. However, environments contain a much wider variety of possible training signals. In this paper, we introduce an agent that also maximises many other pseudo-reward functions simultaneously by reinforcement learning. All of these tasks share a common representation that, like unsupervised learning, continues to develop in the absence of extrinsic rewards. We also introduce a novel mechanism for focusing this representation upon extrinsic rewards, so that learning can rapidly adapt to the most relevant aspects of the actual task. Our agent significantly outperforms the previous state-of-the-art on Atari, averaging 880\\% expert human performance, and a challenging suite of first-person, three-dimensional \\emph{Labyrinth} tasks leading to a mean speedup in learning of 10$\\times$ and averaging 87\\% expert human performance on Labyrinth.","URL":"http://arxiv.org/abs/1611.05397","note":"arXiv: 1611.05397","author":[{"family":"Jaderberg","given":"Max"},{"family":"Mnih","given":"Volodymyr"},{"family":"Czarnecki","given":"Wojciech Marian"},{"family":"Schaul","given":"Tom"},{"family":"Leibo","given":"Joel Z."},{"family":"Silver","given":"David"},{"family":"Kavukcuoglu","given":"Koray"}],"issued":{"date-parts":[["2016",11,16]]},"accessed":{"date-parts":[["2016",12,2]]}}}],"schema":"https://github.com/citation-style-language/schema/raw/master/csl-citation.json"} </w:instrText>
      </w:r>
      <w:r w:rsidR="00477C68">
        <w:rPr>
          <w:lang w:val="en-CA"/>
        </w:rPr>
        <w:fldChar w:fldCharType="separate"/>
      </w:r>
      <w:r w:rsidR="00477C68">
        <w:rPr>
          <w:noProof/>
          <w:lang w:val="en-CA"/>
        </w:rPr>
        <w:t>(Jaderberg et al., 2016)</w:t>
      </w:r>
      <w:r w:rsidR="00477C68">
        <w:rPr>
          <w:lang w:val="en-CA"/>
        </w:rPr>
        <w:fldChar w:fldCharType="end"/>
      </w:r>
      <w:r w:rsidR="00531459">
        <w:rPr>
          <w:lang w:val="en-CA"/>
        </w:rPr>
        <w:t xml:space="preserve">. </w:t>
      </w:r>
      <w:r w:rsidR="00C60737">
        <w:rPr>
          <w:lang w:val="en-CA"/>
        </w:rPr>
        <w:t>However</w:t>
      </w:r>
      <w:r w:rsidR="00531459">
        <w:rPr>
          <w:lang w:val="en-CA"/>
        </w:rPr>
        <w:t xml:space="preserve">, </w:t>
      </w:r>
      <w:r w:rsidR="00C60737">
        <w:rPr>
          <w:lang w:val="en-CA"/>
        </w:rPr>
        <w:t xml:space="preserve"> the drawback of </w:t>
      </w:r>
      <w:r w:rsidR="00531459">
        <w:rPr>
          <w:lang w:val="en-CA"/>
        </w:rPr>
        <w:t>neural networks</w:t>
      </w:r>
      <w:r w:rsidR="00C60737">
        <w:rPr>
          <w:lang w:val="en-CA"/>
        </w:rPr>
        <w:t xml:space="preserve"> is that </w:t>
      </w:r>
      <w:r w:rsidR="00C60737">
        <w:rPr>
          <w:lang w:val="en-CA"/>
        </w:rPr>
        <w:lastRenderedPageBreak/>
        <w:t>they</w:t>
      </w:r>
      <w:r w:rsidR="00531459">
        <w:rPr>
          <w:lang w:val="en-CA"/>
        </w:rPr>
        <w:t xml:space="preserve"> require huge amounts of data when compared to the number of features </w:t>
      </w:r>
      <w:r w:rsidR="00D172BC">
        <w:rPr>
          <w:lang w:val="en-CA"/>
        </w:rPr>
        <w:fldChar w:fldCharType="begin"/>
      </w:r>
      <w:r w:rsidR="00D172BC">
        <w:rPr>
          <w:lang w:val="en-CA"/>
        </w:rPr>
        <w:instrText xml:space="preserve"> ADDIN ZOTERO_ITEM CSL_CITATION {"citationID":"1emp4e2pk5","properties":{"formattedCitation":"(Linoff and Berry, 2011)","plainCitation":"(Linoff and Berry, 2011)"},"citationItems":[{"id":10353,"uris":["http://zotero.org/users/2034786/items/FAIHNFUG"],"uri":["http://zotero.org/users/2034786/items/FAIHNFUG"],"itemData":{"id":10353,"type":"book","title":"Data Mining Techniques: For Marketing, Sales, and Customer Relationship Management","publisher":"John Wiley &amp; Sons","number-of-pages":"890","source":"Google Books","abstract":"The leading introductory book on data mining, fully updated and revised! When Berry and Linoff wrote the first edition of Data Mining Techniques in the late 1990s, data mining was just starting to move out of the lab and into the office and has since grown to become an indispensable tool of modern business. This new edition—more than 50% new and revised— 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   Features significant updates since the previous edition and updates you on best practices for using data mining methods and techniques for solving common business problems Covers a new data mining technique in every chapter along with clear, concise explanations on how to apply each technique immediately Touches on core data mining techniques, including decision trees, neural networks, collaborative filtering, association rules, link analysis, survival analysis, and more Provides best practices for performing data mining using simple tools such as Excel  Data Mining Techniques, Third Edition covers a new data mining technique with each successive chapter and then demonstrates how you can apply that technique for improved marketing, sales, and customer support to get immediate results.","ISBN":"978-1-118-08745-9","note":"Google-Books-ID: AyQfVTDJypUC","shortTitle":"Data Mining Techniques","language":"en","author":[{"family":"Linoff","given":"Gordon S."},{"family":"Berry","given":"Michael J. A."}],"issued":{"date-parts":[["2011",3,23]]}}}],"schema":"https://github.com/citation-style-language/schema/raw/master/csl-citation.json"} </w:instrText>
      </w:r>
      <w:r w:rsidR="00D172BC">
        <w:rPr>
          <w:lang w:val="en-CA"/>
        </w:rPr>
        <w:fldChar w:fldCharType="separate"/>
      </w:r>
      <w:r w:rsidR="00D172BC">
        <w:rPr>
          <w:noProof/>
          <w:lang w:val="en-CA"/>
        </w:rPr>
        <w:t>(Linoff and Berry, 2011)</w:t>
      </w:r>
      <w:r w:rsidR="00D172BC">
        <w:rPr>
          <w:lang w:val="en-CA"/>
        </w:rPr>
        <w:fldChar w:fldCharType="end"/>
      </w:r>
      <w:r w:rsidR="00D172BC">
        <w:rPr>
          <w:lang w:val="en-CA"/>
        </w:rPr>
        <w:t xml:space="preserve">. </w:t>
      </w:r>
      <w:r w:rsidR="00531459">
        <w:rPr>
          <w:lang w:val="en-CA"/>
        </w:rPr>
        <w:t xml:space="preserve">Since that is not the case with my dataset, I </w:t>
      </w:r>
      <w:r w:rsidR="0074399D">
        <w:rPr>
          <w:lang w:val="en-CA"/>
        </w:rPr>
        <w:t xml:space="preserve">had to </w:t>
      </w:r>
      <w:r w:rsidR="00531459">
        <w:rPr>
          <w:lang w:val="en-CA"/>
        </w:rPr>
        <w:t xml:space="preserve">search for other algorithm types. </w:t>
      </w:r>
    </w:p>
    <w:p w14:paraId="2D8A4D4C" w14:textId="77777777" w:rsidR="00DD68A2" w:rsidRDefault="00DD68A2" w:rsidP="00531459">
      <w:pPr>
        <w:rPr>
          <w:lang w:val="en-CA"/>
        </w:rPr>
      </w:pPr>
    </w:p>
    <w:p w14:paraId="3B316B26" w14:textId="059BF598" w:rsidR="007631A1" w:rsidRDefault="00531459" w:rsidP="00531459">
      <w:pPr>
        <w:rPr>
          <w:lang w:val="en-CA"/>
        </w:rPr>
      </w:pPr>
      <w:r>
        <w:rPr>
          <w:lang w:val="en-CA"/>
        </w:rPr>
        <w:t xml:space="preserve">Support Vector Machines were used in the previous analysis that found certain basic metadata features to be significantly correlated with the variability of ephys properties </w:t>
      </w:r>
      <w:r w:rsidR="009A7E1F">
        <w:rPr>
          <w:lang w:val="en-CA"/>
        </w:rPr>
        <w:fldChar w:fldCharType="begin"/>
      </w:r>
      <w:r w:rsidR="00B546A8">
        <w:rPr>
          <w:lang w:val="en-CA"/>
        </w:rPr>
        <w:instrText xml:space="preserve"> ADDIN ZOTERO_ITEM CSL_CITATION {"citationID":"mk20gi496","properties":{"formattedCitation":"(Tripathy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9A7E1F">
        <w:rPr>
          <w:lang w:val="en-CA"/>
        </w:rPr>
        <w:fldChar w:fldCharType="separate"/>
      </w:r>
      <w:r w:rsidR="00B546A8">
        <w:rPr>
          <w:noProof/>
          <w:lang w:val="en-CA"/>
        </w:rPr>
        <w:t>(Tripathy et al., 2015)</w:t>
      </w:r>
      <w:r w:rsidR="009A7E1F">
        <w:rPr>
          <w:lang w:val="en-CA"/>
        </w:rPr>
        <w:fldChar w:fldCharType="end"/>
      </w:r>
      <w:r>
        <w:rPr>
          <w:lang w:val="en-CA"/>
        </w:rPr>
        <w:t xml:space="preserve">. However, SVMs are linear models that suffer from overfitting on the outliers </w:t>
      </w:r>
      <w:r w:rsidR="00D05107">
        <w:rPr>
          <w:lang w:val="en-CA"/>
        </w:rPr>
        <w:fldChar w:fldCharType="begin"/>
      </w:r>
      <w:r w:rsidR="00D05107">
        <w:rPr>
          <w:lang w:val="en-CA"/>
        </w:rPr>
        <w:instrText xml:space="preserve"> ADDIN ZOTERO_ITEM CSL_CITATION {"citationID":"d0f1fijcf","properties":{"formattedCitation":"(Cortes and Vapnik, 1995)","plainCitation":"(Cortes and Vapnik, 1995)"},"citationItems":[{"id":10356,"uris":["http://zotero.org/users/2034786/items/ESHH8XD4"],"uri":["http://zotero.org/users/2034786/items/ESHH8XD4"],"itemData":{"id":10356,"type":"article-journal","title":"Support-vector networks","container-title":"Machine Learning","page":"273-297","volume":"20","issue":"3","abstract":"Thesupport-vector network is a new learning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data.","DOI":"10.1007/BF00994018","ISSN":"1573-0565","journalAbbreviation":"Machine Learning","author":[{"family":"Cortes","given":"Corinna"},{"family":"Vapnik","given":"Vladimir"}],"issued":{"date-parts":[["1995"]]}}}],"schema":"https://github.com/citation-style-language/schema/raw/master/csl-citation.json"} </w:instrText>
      </w:r>
      <w:r w:rsidR="00D05107">
        <w:rPr>
          <w:lang w:val="en-CA"/>
        </w:rPr>
        <w:fldChar w:fldCharType="separate"/>
      </w:r>
      <w:r w:rsidR="00D05107">
        <w:rPr>
          <w:noProof/>
          <w:lang w:val="en-CA"/>
        </w:rPr>
        <w:t>(Cortes and Vapnik, 1995)</w:t>
      </w:r>
      <w:r w:rsidR="00D05107">
        <w:rPr>
          <w:lang w:val="en-CA"/>
        </w:rPr>
        <w:fldChar w:fldCharType="end"/>
      </w:r>
      <w:r>
        <w:rPr>
          <w:lang w:val="en-CA"/>
        </w:rPr>
        <w:t xml:space="preserve">. I compared the performance of SVMs to my models of choice and showed their relative instabilities </w:t>
      </w:r>
      <w:r w:rsidR="00231217">
        <w:rPr>
          <w:lang w:val="en-CA"/>
        </w:rPr>
        <w:t>during</w:t>
      </w:r>
      <w:r>
        <w:rPr>
          <w:lang w:val="en-CA"/>
        </w:rPr>
        <w:t xml:space="preserve"> the 10-fold cross-validation testing (Appendix A, Figure 3). </w:t>
      </w:r>
      <w:ins w:id="54" w:author="Dmitry Tebaykin" w:date="2016-12-15T19:41:00Z">
        <w:r w:rsidR="009D57B4">
          <w:rPr>
            <w:lang w:val="en-CA"/>
          </w:rPr>
          <w:t>Similarly to SVMs, logistic regression approaches</w:t>
        </w:r>
      </w:ins>
      <w:ins w:id="55" w:author="Dmitry Tebaykin" w:date="2016-12-15T19:42:00Z">
        <w:r w:rsidR="009D57B4">
          <w:rPr>
            <w:lang w:val="en-CA"/>
          </w:rPr>
          <w:t xml:space="preserve"> (lasso and ridge regression)</w:t>
        </w:r>
      </w:ins>
      <w:ins w:id="56" w:author="Dmitry Tebaykin" w:date="2016-12-15T19:41:00Z">
        <w:r w:rsidR="009D57B4">
          <w:rPr>
            <w:lang w:val="en-CA"/>
          </w:rPr>
          <w:t xml:space="preserve"> are prone to the effects of outliers when modeling relatively small datasets</w:t>
        </w:r>
      </w:ins>
      <w:ins w:id="57" w:author="Dmitry Tebaykin" w:date="2016-12-15T19:45:00Z">
        <w:r w:rsidR="00377D86">
          <w:rPr>
            <w:lang w:val="en-CA"/>
          </w:rPr>
          <w:t xml:space="preserve"> </w:t>
        </w:r>
        <w:r w:rsidR="00377D86">
          <w:rPr>
            <w:lang w:val="en-CA"/>
          </w:rPr>
          <w:fldChar w:fldCharType="begin"/>
        </w:r>
      </w:ins>
      <w:ins w:id="58" w:author="Dmitry Tebaykin" w:date="2016-12-15T19:46:00Z">
        <w:r w:rsidR="00377D86">
          <w:rPr>
            <w:lang w:val="en-CA"/>
          </w:rPr>
          <w:instrText xml:space="preserve"> ADDIN ZOTERO_ITEM CSL_CITATION {"citationID":"m7d5ejdvt","properties":{"formattedCitation":"(Le Cessie and Van Houwelingen, 1992; Tibshirani, 1996)","plainCitation":"(Le Cessie and Van Houwelingen, 1992; Tibshirani, 1996)"},"citationItems":[{"id":10625,"uris":["http://zotero.org/users/2034786/items/CWXKX7S4"],"uri":["http://zotero.org/users/2034786/items/CWXKX7S4"],"itemData":{"id":10625,"type":"article-journal","title":"Ridge Estimators in Logistic Regression","container-title":"Journal of the Royal Statistical Society. Series C (Applied Statistics)","page":"191-201","volume":"41","issue":"1","source":"JSTOR","abstract":"In this paper it is shown how ridge estimators can be used in logistic regression to improve the parameter estimates and to diminish the error made by further predictions. Different ways to choose the unknown ridge parameter are discussed. The main attention focuses on ridge parameters obtained by cross-validation. Three different ways to define the prediction error are considered: classification error, squared error and minus log-likelihood. The use of ridge regression is illustrated by developing a prognostic index for the two-year survival probability of patients with ovarian cancer as a function of their deoxyribonucleic acid (DNA) histogram. In this example, the number of covariates is large compared with the number of observations and modelling without restrictions on the parameters leads to overfitting. Defining a restriction on the parameters, such that neighbouring intervals in the DNA histogram differ only slightly in their influence on the survival, yields ridge-type parameter estimates with reasonable values which can be clinically interpreted. Furthermore the model can predict new observations more accurately.","DOI":"10.2307/2347628","ISSN":"0035-9254","journalAbbreviation":"Journal of the Royal Statistical Society. Series C (Applied Statistics)","author":[{"family":"Le Cessie","given":"S."},{"family":"Van Houwelingen","given":"J. C."}],"issued":{"date-parts":[["1992"]]}}},{"id":10623,"uris":["http://zotero.org/users/2034786/items/MJKMVEEQ"],"uri":["http://zotero.org/users/2034786/items/MJKMVEEQ"],"itemData":{"id":10623,"type":"article-journal","title":"Regression Shrinkage and Selection via the Lasso","container-title":"Journal of the Royal Statistical Society. Series B (Methodological)","page":"267-288","volume":"58","issue":"1","source":"JSTOR","abstract":"We propose a new method for estimation in linear models. The `lasso' minimizes the residual sum of squares subject to the sum of the absolute value of the coefficients being less than a constant. Because of the nature of this constraint it tends to produce some coefficients that are exactly 0 and hence gives interpretable models. Our simulation studies suggest that the lasso enjoys some of the favourable properties of both subset selection and ridge regression. It produces interpretable models like subset selection and exhibits the stability of ridge regression. There is also an interesting relationship with recent work in adaptive function estimation by Donoho and Johnstone. The lasso idea is quite general and can be applied in a variety of statistical models: extensions to generalized regression models and tree-based models are briefly described.","ISSN":"0035-9246","journalAbbreviation":"Journal of the Royal Statistical Society. Series B (Methodological)","author":[{"family":"Tibshirani","given":"Robert"}],"issued":{"date-parts":[["1996"]]}}}],"schema":"https://github.com/citation-style-language/schema/raw/master/csl-citation.json"} </w:instrText>
        </w:r>
      </w:ins>
      <w:r w:rsidR="00377D86">
        <w:rPr>
          <w:lang w:val="en-CA"/>
        </w:rPr>
        <w:fldChar w:fldCharType="separate"/>
      </w:r>
      <w:ins w:id="59" w:author="Dmitry Tebaykin" w:date="2016-12-15T19:46:00Z">
        <w:r w:rsidR="00377D86">
          <w:rPr>
            <w:noProof/>
            <w:lang w:val="en-CA"/>
          </w:rPr>
          <w:t>(Le Cessie and Van Houwelingen, 1992; Tibshirani, 1996)</w:t>
        </w:r>
      </w:ins>
      <w:ins w:id="60" w:author="Dmitry Tebaykin" w:date="2016-12-15T19:45:00Z">
        <w:r w:rsidR="00377D86">
          <w:rPr>
            <w:lang w:val="en-CA"/>
          </w:rPr>
          <w:fldChar w:fldCharType="end"/>
        </w:r>
      </w:ins>
      <w:ins w:id="61" w:author="Dmitry Tebaykin" w:date="2016-12-15T19:46:00Z">
        <w:r w:rsidR="00377D86">
          <w:rPr>
            <w:lang w:val="en-CA"/>
          </w:rPr>
          <w:t>.</w:t>
        </w:r>
      </w:ins>
      <w:bookmarkStart w:id="62" w:name="_GoBack"/>
      <w:bookmarkEnd w:id="62"/>
    </w:p>
    <w:p w14:paraId="3134AFB2" w14:textId="77777777" w:rsidR="00D55255" w:rsidRDefault="00D55255" w:rsidP="00531459">
      <w:pPr>
        <w:rPr>
          <w:ins w:id="63" w:author="Dmitry Tebaykin" w:date="2016-12-15T19:41:00Z"/>
          <w:lang w:val="en-CA"/>
        </w:rPr>
      </w:pPr>
    </w:p>
    <w:p w14:paraId="60D8C073" w14:textId="71E868C5" w:rsidR="00531459" w:rsidRDefault="00531459" w:rsidP="00531459">
      <w:pPr>
        <w:rPr>
          <w:lang w:val="en-CA"/>
        </w:rPr>
      </w:pPr>
      <w:r>
        <w:rPr>
          <w:lang w:val="en-CA"/>
        </w:rPr>
        <w:t xml:space="preserve">Finally, Random Forest is a supervised non-linear multiple regression approach that relies on ensembles of Decision Trees, generated from small samples of the training dataset with controlled variance, to predict the target ephys values </w:t>
      </w:r>
      <w:r w:rsidR="00DE1D20">
        <w:rPr>
          <w:lang w:val="en-CA"/>
        </w:rPr>
        <w:fldChar w:fldCharType="begin"/>
      </w:r>
      <w:r w:rsidR="00DE1D20">
        <w:rPr>
          <w:lang w:val="en-CA"/>
        </w:rPr>
        <w:instrText xml:space="preserve"> ADDIN ZOTERO_ITEM CSL_CITATION {"citationID":"2hfesiq4l1","properties":{"formattedCitation":"(Breiman, 2001)","plainCitation":"(Breiman, 2001)"},"citationItems":[{"id":10357,"uris":["http://zotero.org/users/2034786/items/JNSQTZ6V"],"uri":["http://zotero.org/users/2034786/items/JNSQTZ6V"],"itemData":{"id":10357,"type":"article-journal","title":"Random Forests","container-title":"Machine Learning","page":"5-32","volume":"45","issue":"1","abstract":"Random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regression.","DOI":"10.1023/A:1010933404324","ISSN":"1573-0565","journalAbbreviation":"Machine Learning","author":[{"family":"Breiman","given":"Leo"}],"issued":{"date-parts":[["2001"]]}}}],"schema":"https://github.com/citation-style-language/schema/raw/master/csl-citation.json"} </w:instrText>
      </w:r>
      <w:r w:rsidR="00DE1D20">
        <w:rPr>
          <w:lang w:val="en-CA"/>
        </w:rPr>
        <w:fldChar w:fldCharType="separate"/>
      </w:r>
      <w:r w:rsidR="00DE1D20">
        <w:rPr>
          <w:noProof/>
          <w:lang w:val="en-CA"/>
        </w:rPr>
        <w:t>(Breiman, 2001)</w:t>
      </w:r>
      <w:r w:rsidR="00DE1D20">
        <w:rPr>
          <w:lang w:val="en-CA"/>
        </w:rPr>
        <w:fldChar w:fldCharType="end"/>
      </w:r>
      <w:r>
        <w:rPr>
          <w:lang w:val="en-CA"/>
        </w:rPr>
        <w:t xml:space="preserve">. Each decision tree gives its best prediction of what the ephys value should be given a set of metadata values, then these predictions are combined across all decision trees to produce a final predicted value. Random Forests are resilient to outliers (bad Decision trees are discarded) and they perform well on small datasets </w:t>
      </w:r>
      <w:r w:rsidR="00DE1D20">
        <w:rPr>
          <w:lang w:val="en-CA"/>
        </w:rPr>
        <w:fldChar w:fldCharType="begin"/>
      </w:r>
      <w:r w:rsidR="00DE1D20">
        <w:rPr>
          <w:lang w:val="en-CA"/>
        </w:rPr>
        <w:instrText xml:space="preserve"> ADDIN ZOTERO_ITEM CSL_CITATION {"citationID":"2gj4j9abkp","properties":{"formattedCitation":"(Liaw and Wiener, 2012)","plainCitation":"(Liaw and Wiener, 2012)"},"citationItems":[{"id":10358,"uris":["http://zotero.org/users/2034786/items/CI7QEAK3"],"uri":["http://zotero.org/users/2034786/items/CI7QEAK3"],"itemData":{"id":10358,"type":"article-journal","title":"Random Forest: Breiman and Cutler’s Random Forests for Classification and Regression. R Package Version 4.6-7","author":[{"family":"Liaw","given":"A"},{"family":"Wiener","given":"M"}],"issued":{"date-parts":[["2012"]]}}}],"schema":"https://github.com/citation-style-language/schema/raw/master/csl-citation.json"} </w:instrText>
      </w:r>
      <w:r w:rsidR="00DE1D20">
        <w:rPr>
          <w:lang w:val="en-CA"/>
        </w:rPr>
        <w:fldChar w:fldCharType="separate"/>
      </w:r>
      <w:r w:rsidR="00DE1D20">
        <w:rPr>
          <w:noProof/>
          <w:lang w:val="en-CA"/>
        </w:rPr>
        <w:t>(Liaw and Wiener, 2012)</w:t>
      </w:r>
      <w:r w:rsidR="00DE1D20">
        <w:rPr>
          <w:lang w:val="en-CA"/>
        </w:rPr>
        <w:fldChar w:fldCharType="end"/>
      </w:r>
      <w:r>
        <w:rPr>
          <w:lang w:val="en-CA"/>
        </w:rPr>
        <w:t>.</w:t>
      </w:r>
    </w:p>
    <w:p w14:paraId="5FD0BE8F" w14:textId="77777777" w:rsidR="001B2170" w:rsidRDefault="001B2170" w:rsidP="00531459">
      <w:pPr>
        <w:rPr>
          <w:lang w:val="en-CA"/>
        </w:rPr>
      </w:pPr>
    </w:p>
    <w:p w14:paraId="0B437CB6" w14:textId="4A2435F0" w:rsidR="001B2170" w:rsidRPr="00531459" w:rsidRDefault="001B2170" w:rsidP="00531459">
      <w:pPr>
        <w:rPr>
          <w:lang w:val="en-CA"/>
        </w:rPr>
      </w:pPr>
      <w:r>
        <w:rPr>
          <w:lang w:val="en-CA"/>
        </w:rPr>
        <w:t>In</w:t>
      </w:r>
      <w:r w:rsidR="00CC1A7B">
        <w:rPr>
          <w:lang w:val="en-CA"/>
        </w:rPr>
        <w:t xml:space="preserve"> the next chapters, I present </w:t>
      </w:r>
      <w:r w:rsidR="003D430B">
        <w:rPr>
          <w:lang w:val="en-CA"/>
        </w:rPr>
        <w:t xml:space="preserve">the </w:t>
      </w:r>
      <w:r w:rsidR="00CC1A7B">
        <w:rPr>
          <w:lang w:val="en-CA"/>
        </w:rPr>
        <w:t>research methods used, followed by the findings and a discussion of potential implications.</w:t>
      </w:r>
    </w:p>
    <w:p w14:paraId="0931A63D" w14:textId="77777777" w:rsidR="00EA1F40" w:rsidRDefault="00EA1F40" w:rsidP="00014D18">
      <w:pPr>
        <w:rPr>
          <w:rStyle w:val="IntenseEmphasis"/>
          <w:b w:val="0"/>
          <w:i w:val="0"/>
          <w:color w:val="auto"/>
        </w:rPr>
      </w:pPr>
    </w:p>
    <w:p w14:paraId="50C32DF4" w14:textId="77777777" w:rsidR="00EA1F40" w:rsidRDefault="00EA1F40" w:rsidP="00014D18">
      <w:pPr>
        <w:rPr>
          <w:rStyle w:val="IntenseEmphasis"/>
          <w:b w:val="0"/>
          <w:i w:val="0"/>
          <w:color w:val="auto"/>
        </w:rPr>
      </w:pPr>
    </w:p>
    <w:p w14:paraId="7D1B9A91" w14:textId="77777777" w:rsidR="00E9753B" w:rsidRPr="00E94CAE" w:rsidRDefault="00E9753B" w:rsidP="00014D18"/>
    <w:p w14:paraId="64AD9FDB" w14:textId="77777777" w:rsidR="00E9753B" w:rsidRPr="00577C40" w:rsidRDefault="00E9753B" w:rsidP="00014D18">
      <w:pPr>
        <w:rPr>
          <w:rStyle w:val="IntenseEmphasis"/>
          <w:b w:val="0"/>
          <w:i w:val="0"/>
          <w:color w:val="auto"/>
        </w:rPr>
      </w:pPr>
    </w:p>
    <w:p w14:paraId="73DA7391" w14:textId="77777777" w:rsidR="00E9753B" w:rsidRPr="00E94CAE" w:rsidRDefault="00E9753B" w:rsidP="00014D18"/>
    <w:p w14:paraId="09F9A12A" w14:textId="1D810FF7" w:rsidR="00347757" w:rsidRDefault="00EA5837" w:rsidP="00ED5351">
      <w:pPr>
        <w:pStyle w:val="Heading1"/>
      </w:pPr>
      <w:r>
        <w:lastRenderedPageBreak/>
        <w:br/>
      </w:r>
      <w:bookmarkStart w:id="64" w:name="_Toc468464394"/>
      <w:r w:rsidR="00ED7E0A">
        <w:t>Exploring</w:t>
      </w:r>
      <w:r w:rsidR="00B5294E">
        <w:t xml:space="preserve"> experimental solution recipes</w:t>
      </w:r>
      <w:r w:rsidR="00312985">
        <w:t xml:space="preserve"> extracted</w:t>
      </w:r>
      <w:r w:rsidR="00347757">
        <w:t xml:space="preserve"> from </w:t>
      </w:r>
      <w:r w:rsidR="008207B1">
        <w:t xml:space="preserve">published </w:t>
      </w:r>
      <w:r w:rsidR="00347757">
        <w:t xml:space="preserve">papers via </w:t>
      </w:r>
      <w:r w:rsidR="00924C1F">
        <w:t xml:space="preserve">automated </w:t>
      </w:r>
      <w:r w:rsidR="00347757">
        <w:t xml:space="preserve">text-mining and </w:t>
      </w:r>
      <w:bookmarkStart w:id="65" w:name="_Toc153357248"/>
      <w:bookmarkStart w:id="66" w:name="_Toc157169056"/>
      <w:r w:rsidR="00863EBA">
        <w:t xml:space="preserve">manual </w:t>
      </w:r>
      <w:r w:rsidR="00347757">
        <w:t>curation</w:t>
      </w:r>
      <w:bookmarkEnd w:id="64"/>
    </w:p>
    <w:p w14:paraId="383F5049" w14:textId="6B11C302" w:rsidR="00F322FB" w:rsidRPr="00F322FB" w:rsidRDefault="00F322FB" w:rsidP="00F322FB"/>
    <w:p w14:paraId="1B87A56F" w14:textId="48A8907D" w:rsidR="002F063B" w:rsidRPr="002F063B" w:rsidRDefault="002F063B" w:rsidP="00766283">
      <w:pPr>
        <w:pStyle w:val="Heading2"/>
      </w:pPr>
      <w:bookmarkStart w:id="67" w:name="_Toc468464395"/>
      <w:r>
        <w:t>Methods</w:t>
      </w:r>
      <w:bookmarkEnd w:id="67"/>
    </w:p>
    <w:p w14:paraId="3DE24D52" w14:textId="7FCC60B7" w:rsidR="002F063B" w:rsidRPr="00DC6890" w:rsidRDefault="002F063B" w:rsidP="002F063B">
      <w:r>
        <w:rPr>
          <w:lang w:val="en-CA"/>
        </w:rPr>
        <w:t xml:space="preserve">I used the existing NeuroElectro (www.neuroelectro.org) database as a starting point for determining experimental solution recipes that could influence the variability in reported electrophysiological measurements. NeuroElectro stores and data-mines thousands of Neuroscience articles that may contain neurophysiological data </w:t>
      </w:r>
      <w:r>
        <w:rPr>
          <w:lang w:val="en-CA"/>
        </w:rPr>
        <w:fldChar w:fldCharType="begin"/>
      </w:r>
      <w:r w:rsidR="00B546A8">
        <w:rPr>
          <w:lang w:val="en-CA"/>
        </w:rPr>
        <w:instrText xml:space="preserve"> ADDIN ZOTERO_ITEM CSL_CITATION {"citationID":"vsjgh7eua","properties":{"formattedCitation":"(Tripathy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Pr>
          <w:lang w:val="en-CA"/>
        </w:rPr>
        <w:fldChar w:fldCharType="separate"/>
      </w:r>
      <w:r w:rsidR="00B546A8">
        <w:rPr>
          <w:noProof/>
          <w:lang w:val="en-CA"/>
        </w:rPr>
        <w:t>(Tripathy et al., 2015)</w:t>
      </w:r>
      <w:r>
        <w:rPr>
          <w:lang w:val="en-CA"/>
        </w:rPr>
        <w:fldChar w:fldCharType="end"/>
      </w:r>
      <w:r>
        <w:rPr>
          <w:lang w:val="en-CA"/>
        </w:rPr>
        <w:t xml:space="preserve">. These articles are downloaded in full-text HTML format and text-mined for means +/- standard errors of the commonly reported electrophysiological properties, for example: resting membrane potential, input resistance, action potential spike half-width and amplitude (for a full list of ephys properties refer to </w:t>
      </w:r>
      <w:r w:rsidRPr="00BC0208">
        <w:rPr>
          <w:lang w:val="en-CA"/>
        </w:rPr>
        <w:t>http://neuroelectro.org/ephys_prop/index/</w:t>
      </w:r>
      <w:r>
        <w:rPr>
          <w:lang w:val="en-CA"/>
        </w:rPr>
        <w:t>). Additionally, NeuroElectro text-mines basic experimental conditions (metadata) from Methods sections of the full-text articles: recording temperature; junction potential and offset; animal species, strain, age and weight; preparation type (</w:t>
      </w:r>
      <w:r w:rsidRPr="009D4882">
        <w:rPr>
          <w:i/>
          <w:lang w:val="en-CA"/>
        </w:rPr>
        <w:t>in vivo</w:t>
      </w:r>
      <w:r>
        <w:rPr>
          <w:lang w:val="en-CA"/>
        </w:rPr>
        <w:t xml:space="preserve">, </w:t>
      </w:r>
      <w:r w:rsidRPr="009D4882">
        <w:rPr>
          <w:i/>
          <w:lang w:val="en-CA"/>
        </w:rPr>
        <w:t>in vitro</w:t>
      </w:r>
      <w:r>
        <w:rPr>
          <w:lang w:val="en-CA"/>
        </w:rPr>
        <w:t xml:space="preserve">, cell culture, etc.), electrode type. At the start of my project, the text-mined ephys data and metadata was curated by my colleague and the original creator of NeuroElectro, Shreejoy Tripathy. During the curation process, he assigned a neuron type to each article, based on an expert-defined list of neuron types provided by NeuroLex.org </w:t>
      </w:r>
      <w:r w:rsidR="00AB11D3">
        <w:rPr>
          <w:lang w:val="en-CA"/>
        </w:rPr>
        <w:fldChar w:fldCharType="begin"/>
      </w:r>
      <w:r w:rsidR="00AB11D3">
        <w:rPr>
          <w:lang w:val="en-CA"/>
        </w:rPr>
        <w:instrText xml:space="preserve"> ADDIN ZOTERO_ITEM CSL_CITATION {"citationID":"1i780v9rfa","properties":{"formattedCitation":"(Larson and Martone, 2013)","plainCitation":"(Larson and Martone, 2013)"},"citationItems":[{"id":10359,"uris":["http://zotero.org/users/2034786/items/V2Z4BQSK"],"uri":["http://zotero.org/users/2034786/items/V2Z4BQSK"],"itemData":{"id":10359,"type":"article-journal","title":"NeuroLex. org: an online framework for neuroscience knowledge","container-title":"Frontiers in neuroinformatics","page":"18","volume":"7","ISSN":"1662-5196","journalAbbreviation":"Frontiers in neuroinformatics","author":[{"family":"Larson","given":"Stephen D"},{"family":"Martone","given":"Maryann"}],"issued":{"date-parts":[["2013"]]}}}],"schema":"https://github.com/citation-style-language/schema/raw/master/csl-citation.json"} </w:instrText>
      </w:r>
      <w:r w:rsidR="00AB11D3">
        <w:rPr>
          <w:lang w:val="en-CA"/>
        </w:rPr>
        <w:fldChar w:fldCharType="separate"/>
      </w:r>
      <w:r w:rsidR="00AB11D3">
        <w:rPr>
          <w:noProof/>
          <w:lang w:val="en-CA"/>
        </w:rPr>
        <w:t xml:space="preserve">(Larson and </w:t>
      </w:r>
      <w:r w:rsidR="00AB11D3">
        <w:rPr>
          <w:noProof/>
          <w:lang w:val="en-CA"/>
        </w:rPr>
        <w:lastRenderedPageBreak/>
        <w:t>Martone, 2013)</w:t>
      </w:r>
      <w:r w:rsidR="00AB11D3">
        <w:rPr>
          <w:lang w:val="en-CA"/>
        </w:rPr>
        <w:fldChar w:fldCharType="end"/>
      </w:r>
      <w:r>
        <w:rPr>
          <w:lang w:val="en-CA"/>
        </w:rPr>
        <w:t>. Neuron instances reported in articles that could not be curated unambiguously to a single type were curated to the general neuron type “other”.</w:t>
      </w:r>
    </w:p>
    <w:p w14:paraId="2DBD0CE5" w14:textId="77777777" w:rsidR="002F063B" w:rsidRDefault="002F063B" w:rsidP="002F063B">
      <w:pPr>
        <w:rPr>
          <w:lang w:val="en-CA"/>
        </w:rPr>
      </w:pPr>
    </w:p>
    <w:p w14:paraId="68CF073E" w14:textId="4919A554" w:rsidR="002F063B" w:rsidRDefault="002F063B" w:rsidP="002F063B">
      <w:pPr>
        <w:rPr>
          <w:lang w:val="en-CA"/>
        </w:rPr>
      </w:pPr>
      <w:r>
        <w:rPr>
          <w:lang w:val="en-CA"/>
        </w:rPr>
        <w:t>To achieve the goals of my project, I extended the existing NeuroElectro functionality by introducing experimental solutions text-mining algorithms. Additionally, I implemented a new curation interface that enabled metadata curation inside ephys data tables extracted from published papers. Then I assisted in developing the new NeuroElectro curation protocol and creating the NeuroElectro curation team. Next, I explored experimental solution composition recipes that are commonly used in neurophysiological articles. Then, I used the curated neuron types and metadata information to model the study-to-study variability of commonly reported ephys properties. Finally,</w:t>
      </w:r>
      <w:r w:rsidR="002B7597">
        <w:rPr>
          <w:lang w:val="en-CA"/>
        </w:rPr>
        <w:t xml:space="preserve"> I validated the proposed</w:t>
      </w:r>
      <w:r>
        <w:rPr>
          <w:lang w:val="en-CA"/>
        </w:rPr>
        <w:t xml:space="preserve"> models by shifting ephys data stored in NeuroElectro to the experimental conditions used by Allen Institute for Brain Science and comparing the corresponding ephys properties. In the following sections, I further elaborate on the details of each step.</w:t>
      </w:r>
    </w:p>
    <w:p w14:paraId="6955C829" w14:textId="77777777" w:rsidR="002F063B" w:rsidRDefault="002F063B" w:rsidP="002F063B">
      <w:pPr>
        <w:rPr>
          <w:lang w:val="en-CA"/>
        </w:rPr>
      </w:pPr>
    </w:p>
    <w:p w14:paraId="0900CFB5" w14:textId="7BF85818" w:rsidR="002F063B" w:rsidRPr="002F063B" w:rsidRDefault="002F063B" w:rsidP="006F5A82">
      <w:pPr>
        <w:pStyle w:val="Heading2"/>
      </w:pPr>
      <w:bookmarkStart w:id="68" w:name="_Toc468464396"/>
      <w:r>
        <w:t>Text-mining and curating electrophysiology-relevant chemical solutions</w:t>
      </w:r>
      <w:bookmarkEnd w:id="68"/>
    </w:p>
    <w:p w14:paraId="14E1CA4C" w14:textId="77777777" w:rsidR="00F610D2" w:rsidRDefault="00F610D2" w:rsidP="002F063B">
      <w:pPr>
        <w:rPr>
          <w:lang w:val="en-CA"/>
        </w:rPr>
      </w:pPr>
    </w:p>
    <w:p w14:paraId="351A93E9" w14:textId="0A55C69C" w:rsidR="00F610D2" w:rsidRDefault="00463990" w:rsidP="00A80EE4">
      <w:pPr>
        <w:pStyle w:val="Heading3"/>
        <w:numPr>
          <w:ilvl w:val="2"/>
          <w:numId w:val="29"/>
        </w:numPr>
      </w:pPr>
      <w:bookmarkStart w:id="69" w:name="_Toc468464397"/>
      <w:r>
        <w:t>Specifics of the</w:t>
      </w:r>
      <w:r w:rsidR="00163B6A">
        <w:t xml:space="preserve"> text-</w:t>
      </w:r>
      <w:r w:rsidR="00A80EE4">
        <w:t>mining algorithm</w:t>
      </w:r>
      <w:bookmarkEnd w:id="69"/>
    </w:p>
    <w:p w14:paraId="7F2D0387" w14:textId="77777777" w:rsidR="002F063B" w:rsidRPr="004419C4" w:rsidRDefault="002F063B" w:rsidP="002F063B">
      <w:r>
        <w:rPr>
          <w:lang w:val="en-CA"/>
        </w:rPr>
        <w:t>To automatically find the most likely solutions used during the recording, I used the existing HTML articles in the NeuroElectro database and extended the implemented basic metadata text-</w:t>
      </w:r>
      <w:r>
        <w:rPr>
          <w:lang w:val="en-CA"/>
        </w:rPr>
        <w:lastRenderedPageBreak/>
        <w:t xml:space="preserve">mining infrastructure to extract sentences that contain experimental solution information. The difficulty of this task lies in the fact that ephys recordings are often performed in slices, thus ephys papers generally report more than just the two solution types used during the recordings (extracellular and pipette). The most common </w:t>
      </w:r>
      <w:r>
        <w:rPr>
          <w:i/>
          <w:lang w:val="en-CA"/>
        </w:rPr>
        <w:t>other</w:t>
      </w:r>
      <w:r>
        <w:rPr>
          <w:lang w:val="en-CA"/>
        </w:rPr>
        <w:t xml:space="preserve"> solution types include: cutting, storage and incubation. The text-mining algorithm keeps track of them, but I do not directly use the </w:t>
      </w:r>
      <w:r w:rsidRPr="00C263CC">
        <w:rPr>
          <w:i/>
          <w:lang w:val="en-CA"/>
        </w:rPr>
        <w:t xml:space="preserve">other </w:t>
      </w:r>
      <w:r>
        <w:rPr>
          <w:lang w:val="en-CA"/>
        </w:rPr>
        <w:t>solutions in my analysis.</w:t>
      </w:r>
    </w:p>
    <w:p w14:paraId="7CED5BC2" w14:textId="77777777" w:rsidR="002F063B" w:rsidRDefault="002F063B" w:rsidP="002F063B">
      <w:pPr>
        <w:rPr>
          <w:lang w:val="en-CA"/>
        </w:rPr>
      </w:pPr>
    </w:p>
    <w:p w14:paraId="6ED7EB44" w14:textId="3A5A1E26" w:rsidR="002F063B" w:rsidRDefault="002F063B" w:rsidP="002F063B">
      <w:pPr>
        <w:rPr>
          <w:lang w:val="en-CA"/>
        </w:rPr>
      </w:pPr>
      <w:r>
        <w:rPr>
          <w:lang w:val="en-CA"/>
        </w:rPr>
        <w:t>Recording chamber (external, extracellular, ACSF) and pipette (internal, intracellular, electrode) solutions used during electrophysiological experiments were the most promising experimental conditions, in terms of explaining study-to-study ephys variability, that were not yet tracked by NeuroElectro. I define the solution extraction task as a 4-step process: 1) Locate the Methods section of the target article; 2) ranking each sentence in the Methods section on how likely it is to contain a solution; 3) identifying the solution type for each solution-containing sentence; and 4) extracting individual compound concentrations from external and internal solutions (Examples: Na+, K+, HEPES, etc).</w:t>
      </w:r>
    </w:p>
    <w:p w14:paraId="7F3BDA86" w14:textId="77777777" w:rsidR="0018753A" w:rsidRDefault="0018753A" w:rsidP="002F063B">
      <w:pPr>
        <w:rPr>
          <w:lang w:val="en-CA"/>
        </w:rPr>
      </w:pPr>
    </w:p>
    <w:p w14:paraId="0EF8AD37" w14:textId="77777777" w:rsidR="0018753A" w:rsidRDefault="0018753A" w:rsidP="0018753A">
      <w:pPr>
        <w:rPr>
          <w:lang w:val="en-CA"/>
        </w:rPr>
      </w:pPr>
      <w:r>
        <w:rPr>
          <w:lang w:val="en-CA"/>
        </w:rPr>
        <w:t>The first step of locating the given article’s Methods section was implemented in the original version of NeuroElectro and re-used here. It relies on regular expressions to check all section headers of an article (section headers are defined by article’s HTML formatting) and return the most likely candidate for the Methods section. I assume that all the relevant solutions metadata information can be found in the Methods section of each article.</w:t>
      </w:r>
    </w:p>
    <w:p w14:paraId="363B3281" w14:textId="77777777" w:rsidR="0018753A" w:rsidRDefault="0018753A" w:rsidP="002F063B">
      <w:pPr>
        <w:rPr>
          <w:lang w:val="en-CA"/>
        </w:rPr>
      </w:pPr>
    </w:p>
    <w:p w14:paraId="378EC2CA" w14:textId="77777777" w:rsidR="00737F01" w:rsidRDefault="002F063B" w:rsidP="00737F01">
      <w:pPr>
        <w:keepNext/>
      </w:pPr>
      <w:r>
        <w:rPr>
          <w:noProof/>
        </w:rPr>
        <w:lastRenderedPageBreak/>
        <w:drawing>
          <wp:inline distT="0" distB="0" distL="0" distR="0" wp14:anchorId="622F2B40" wp14:editId="469B18C8">
            <wp:extent cx="5943600" cy="1583690"/>
            <wp:effectExtent l="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8"/>
                    <a:stretch>
                      <a:fillRect/>
                    </a:stretch>
                  </pic:blipFill>
                  <pic:spPr bwMode="auto">
                    <a:xfrm>
                      <a:off x="0" y="0"/>
                      <a:ext cx="5943600" cy="1583690"/>
                    </a:xfrm>
                    <a:prstGeom prst="rect">
                      <a:avLst/>
                    </a:prstGeom>
                  </pic:spPr>
                </pic:pic>
              </a:graphicData>
            </a:graphic>
          </wp:inline>
        </w:drawing>
      </w:r>
    </w:p>
    <w:p w14:paraId="6C698C3B" w14:textId="69302C42" w:rsidR="002F063B" w:rsidRDefault="00737F01" w:rsidP="0060674A">
      <w:pPr>
        <w:pStyle w:val="Caption"/>
      </w:pPr>
      <w:bookmarkStart w:id="70" w:name="_Toc468462368"/>
      <w:r>
        <w:t xml:space="preserve">Figure </w:t>
      </w:r>
      <w:r w:rsidR="00793918">
        <w:fldChar w:fldCharType="begin"/>
      </w:r>
      <w:r w:rsidR="00793918">
        <w:instrText xml:space="preserve"> SEQ Figure \* ARABIC </w:instrText>
      </w:r>
      <w:r w:rsidR="00793918">
        <w:fldChar w:fldCharType="separate"/>
      </w:r>
      <w:r w:rsidR="00A332DA">
        <w:rPr>
          <w:noProof/>
        </w:rPr>
        <w:t>1</w:t>
      </w:r>
      <w:r w:rsidR="00793918">
        <w:fldChar w:fldCharType="end"/>
      </w:r>
      <w:r>
        <w:t xml:space="preserve">: </w:t>
      </w:r>
      <w:r w:rsidR="000B496E">
        <w:t>Solutions text-mining is a 4-step process. The initial step of finding methods sections was already implemented in NeuroElectro. Tools that were used to transition between steps are mentioned above arrows. Colors represent different processing steps and link to the targeted text. Sentence extracted from Derchansky et al. 2008.</w:t>
      </w:r>
      <w:bookmarkEnd w:id="70"/>
    </w:p>
    <w:p w14:paraId="23D6A4DA" w14:textId="77777777" w:rsidR="002F063B" w:rsidRDefault="002F063B" w:rsidP="002F063B">
      <w:pPr>
        <w:rPr>
          <w:lang w:val="en-CA"/>
        </w:rPr>
      </w:pPr>
    </w:p>
    <w:p w14:paraId="7C7EF451" w14:textId="77777777" w:rsidR="002F063B" w:rsidRDefault="002F063B" w:rsidP="002F063B">
      <w:pPr>
        <w:rPr>
          <w:rFonts w:eastAsia="Times New Roman"/>
        </w:rPr>
      </w:pPr>
      <w:r>
        <w:rPr>
          <w:lang w:val="en-CA"/>
        </w:rPr>
        <w:t xml:space="preserve">The second step is carried out using a combination of regular expressions and a decision tree: each sentence is assigned a score based on whether it contains the ions of interest (Ca, Mg, Na, K, Cl) and has a general solution-describing structure. Specifically, a typical solution-containing sentence mentions the compound concentration units (mM or </w:t>
      </w:r>
      <w:r>
        <w:rPr>
          <w:rFonts w:eastAsia="Times New Roman"/>
        </w:rPr>
        <w:t xml:space="preserve">μM), lists a series of chemical compounds separated by commas or other delimiters and might end with a pH measurement. </w:t>
      </w:r>
    </w:p>
    <w:p w14:paraId="2D6FBF50" w14:textId="77777777" w:rsidR="002F063B" w:rsidRDefault="002F063B" w:rsidP="002F063B">
      <w:pPr>
        <w:rPr>
          <w:rFonts w:eastAsia="Times New Roman"/>
        </w:rPr>
      </w:pPr>
    </w:p>
    <w:p w14:paraId="330B2B84" w14:textId="77777777" w:rsidR="002F063B" w:rsidRDefault="002F063B" w:rsidP="002F063B">
      <w:pPr>
        <w:rPr>
          <w:rFonts w:eastAsia="Times New Roman"/>
        </w:rPr>
      </w:pPr>
      <w:r>
        <w:rPr>
          <w:rFonts w:eastAsia="Times New Roman"/>
        </w:rPr>
        <w:t xml:space="preserve">Once a sentence has been identified as solution-containing, the algorithm uses regular expressions to check the sentence for key words that define external (recording, perfusing, extracellular, ACSF), internal (pipette, electrode, intracellular) and other (incubation, storage, cutting, dissecting, ice bath) solutions. If no key words have been found within the solution-containing sentence, the search is first expanded one sentence at a time by up to 3 sentences before and then 1 after the solution-containing sentence. External solutions can often be referred to as “the same as storage solution” or “ACSF used for dissecting the brain”, meaning that </w:t>
      </w:r>
      <w:r>
        <w:rPr>
          <w:lang w:val="en-CA"/>
        </w:rPr>
        <w:t xml:space="preserve">the same solution can be used for multiple steps of an ephys experiment. Therefore, </w:t>
      </w:r>
      <w:r>
        <w:rPr>
          <w:rFonts w:eastAsia="Times New Roman"/>
        </w:rPr>
        <w:t xml:space="preserve">I assume that a missing explicit reference to an external solution implies that the last-mentioned storage or </w:t>
      </w:r>
      <w:r>
        <w:rPr>
          <w:rFonts w:eastAsia="Times New Roman"/>
        </w:rPr>
        <w:lastRenderedPageBreak/>
        <w:t>cutting solution was also used for electrophysiological recordings. Empirically, incubation solutions do not get re-used as extracellular solutions in the recording chambers.</w:t>
      </w:r>
    </w:p>
    <w:p w14:paraId="4E913D6B" w14:textId="77777777" w:rsidR="002F063B" w:rsidRDefault="002F063B" w:rsidP="002F063B">
      <w:pPr>
        <w:rPr>
          <w:rFonts w:eastAsia="Times New Roman"/>
        </w:rPr>
      </w:pPr>
    </w:p>
    <w:p w14:paraId="34EE233D" w14:textId="55E72C26" w:rsidR="002F063B" w:rsidRDefault="002F063B" w:rsidP="002F063B">
      <w:pPr>
        <w:rPr>
          <w:rFonts w:eastAsia="Times New Roman"/>
        </w:rPr>
      </w:pPr>
      <w:r>
        <w:rPr>
          <w:rFonts w:eastAsia="Times New Roman"/>
        </w:rPr>
        <w:t>Finally, my text-mining algorithm extracts solution concentration values by identifying the location of each compound of interest in solution sentences using regular expressions. It splits up the solution sentence into pieces (fragments) using one of the compound separators, semicolon having precedence over comma due to the “(in mM): NaCl, 135; CaCl</w:t>
      </w:r>
      <w:r w:rsidRPr="00D866CB">
        <w:rPr>
          <w:rFonts w:eastAsia="Times New Roman"/>
          <w:vertAlign w:val="subscript"/>
        </w:rPr>
        <w:t>2</w:t>
      </w:r>
      <w:r>
        <w:rPr>
          <w:rFonts w:eastAsia="Times New Roman"/>
        </w:rPr>
        <w:t>, 2” notation. Keywords “and”, “or” are also used as fragment separators. Then, each fragment contains a single compound and a concentration value, apart from the first and the last fragments that include the parts of the sentence before and after the solution recipe, respectively. Next, if a targeted compound is located within a fragment (using regular expressions), the algorithm searches for the closest positive number that is not a part of a chemical formula, i.e. the “2” in “CaCl</w:t>
      </w:r>
      <w:r w:rsidRPr="008263C7">
        <w:rPr>
          <w:rFonts w:eastAsia="Times New Roman"/>
          <w:vertAlign w:val="subscript"/>
        </w:rPr>
        <w:t>2</w:t>
      </w:r>
      <w:r>
        <w:rPr>
          <w:rFonts w:eastAsia="Times New Roman"/>
        </w:rPr>
        <w:t xml:space="preserve">, 5 mM” is not recognized as a concentration value, even though it is closer to both calcium and chloride mentions, but the “5” is. After the fragments have been parsed in this manner, each compound’s concentrations are summed up to obtain the total concentration in the solution. The algorithm accounts </w:t>
      </w:r>
      <w:r w:rsidR="00951571">
        <w:rPr>
          <w:rFonts w:eastAsia="Times New Roman"/>
        </w:rPr>
        <w:t xml:space="preserve">for element valence: </w:t>
      </w:r>
      <w:r>
        <w:rPr>
          <w:rFonts w:eastAsia="Times New Roman"/>
        </w:rPr>
        <w:t>“2 mM CaCl</w:t>
      </w:r>
      <w:r>
        <w:rPr>
          <w:rFonts w:eastAsia="Times New Roman"/>
          <w:vertAlign w:val="subscript"/>
        </w:rPr>
        <w:t>2</w:t>
      </w:r>
      <w:r w:rsidRPr="00951EF7">
        <w:rPr>
          <w:rFonts w:eastAsia="Times New Roman"/>
        </w:rPr>
        <w:t>”</w:t>
      </w:r>
      <w:r>
        <w:rPr>
          <w:rFonts w:eastAsia="Times New Roman"/>
        </w:rPr>
        <w:t xml:space="preserve"> would be parsed as 2 mM of Ca</w:t>
      </w:r>
      <w:r>
        <w:rPr>
          <w:rFonts w:eastAsia="Times New Roman"/>
          <w:vertAlign w:val="superscript"/>
        </w:rPr>
        <w:t>2+</w:t>
      </w:r>
      <w:r>
        <w:rPr>
          <w:rFonts w:eastAsia="Times New Roman"/>
        </w:rPr>
        <w:t xml:space="preserve"> and 4 mM of Cl</w:t>
      </w:r>
      <w:r>
        <w:rPr>
          <w:rFonts w:eastAsia="Times New Roman"/>
          <w:vertAlign w:val="superscript"/>
        </w:rPr>
        <w:t>-</w:t>
      </w:r>
      <w:r>
        <w:rPr>
          <w:rFonts w:eastAsia="Times New Roman"/>
        </w:rPr>
        <w:t>, even if the compound is fully spelled out (disodium sulfate instead of Na</w:t>
      </w:r>
      <w:r>
        <w:rPr>
          <w:rFonts w:eastAsia="Times New Roman"/>
          <w:vertAlign w:val="subscript"/>
        </w:rPr>
        <w:t>2</w:t>
      </w:r>
      <w:r>
        <w:rPr>
          <w:rFonts w:eastAsia="Times New Roman"/>
        </w:rPr>
        <w:t>SO</w:t>
      </w:r>
      <w:r>
        <w:rPr>
          <w:rFonts w:eastAsia="Times New Roman"/>
          <w:vertAlign w:val="subscript"/>
        </w:rPr>
        <w:t>4</w:t>
      </w:r>
      <w:r>
        <w:rPr>
          <w:rFonts w:eastAsia="Times New Roman"/>
        </w:rPr>
        <w:t xml:space="preserve"> or sodium creatine instead of Na</w:t>
      </w:r>
      <w:r>
        <w:rPr>
          <w:rFonts w:eastAsia="Times New Roman"/>
          <w:vertAlign w:val="subscript"/>
        </w:rPr>
        <w:t>2</w:t>
      </w:r>
      <w:r>
        <w:rPr>
          <w:rFonts w:eastAsia="Times New Roman"/>
        </w:rPr>
        <w:t>-creatine). Complete dissociation for all chemical compounds is assumed here, because the algorithm does not have access to dissociation constants of each solution component at the specified temperature, which tends to differ from one article to the next. These total concentration values are then stored in the NeuroElectro database.</w:t>
      </w:r>
    </w:p>
    <w:p w14:paraId="2ECAAE2F" w14:textId="77777777" w:rsidR="002F063B" w:rsidRDefault="002F063B" w:rsidP="002F063B">
      <w:pPr>
        <w:rPr>
          <w:rFonts w:eastAsia="Times New Roman"/>
        </w:rPr>
      </w:pPr>
    </w:p>
    <w:p w14:paraId="3088FE71" w14:textId="77777777" w:rsidR="002F063B" w:rsidRPr="00052A43" w:rsidRDefault="002F063B" w:rsidP="002F063B">
      <w:pPr>
        <w:rPr>
          <w:lang w:val="en-CA"/>
        </w:rPr>
      </w:pPr>
      <w:r>
        <w:rPr>
          <w:rFonts w:eastAsia="Times New Roman"/>
        </w:rPr>
        <w:lastRenderedPageBreak/>
        <w:t>After implementing and testing the major ion concentration extraction algorithm, I decided to extend it to extract several commonly mentioned experimental solution components. These include: glucose (dextrose), EGTA, EDTA, cesium, HEPES, BAPTA, ATP, GTP. To achieve this goal, I designed new regular expression for each of them and added them to the list of compounds to extract. This also served the purpose of evaluating the difficulty of extending the text-mining algorithm to more chemical components.</w:t>
      </w:r>
    </w:p>
    <w:p w14:paraId="129605D4" w14:textId="77777777" w:rsidR="002F063B" w:rsidRDefault="002F063B" w:rsidP="002F063B">
      <w:pPr>
        <w:rPr>
          <w:rFonts w:eastAsia="Times New Roman"/>
        </w:rPr>
      </w:pPr>
    </w:p>
    <w:p w14:paraId="206A4227" w14:textId="6E969EF5" w:rsidR="002F063B" w:rsidRPr="00DE0115" w:rsidRDefault="002F063B" w:rsidP="002F063B">
      <w:pPr>
        <w:rPr>
          <w:lang w:val="en-CA"/>
        </w:rPr>
      </w:pPr>
      <w:r>
        <w:rPr>
          <w:lang w:val="en-CA"/>
        </w:rPr>
        <w:t>To evaluate each step of my text-mining algorithm, I (with the help of the NeuroElectro curation team) manually curated a set of 100 randomly chosen NeuroElectro articles. Each step of the algorithm was evaluated using recall, precision and F</w:t>
      </w:r>
      <w:r w:rsidRPr="0012092C">
        <w:rPr>
          <w:vertAlign w:val="subscript"/>
          <w:lang w:val="en-CA"/>
        </w:rPr>
        <w:t>1</w:t>
      </w:r>
      <w:r>
        <w:rPr>
          <w:lang w:val="en-CA"/>
        </w:rPr>
        <w:t xml:space="preserve">-score metrics </w:t>
      </w:r>
      <w:r w:rsidR="0016625C">
        <w:rPr>
          <w:lang w:val="en-CA"/>
        </w:rPr>
        <w:fldChar w:fldCharType="begin"/>
      </w:r>
      <w:r w:rsidR="0016625C">
        <w:rPr>
          <w:lang w:val="en-CA"/>
        </w:rPr>
        <w:instrText xml:space="preserve"> ADDIN ZOTERO_ITEM CSL_CITATION {"citationID":"122on8r918","properties":{"formattedCitation":"(Van Rijsbergen, 1979)","plainCitation":"(Van Rijsbergen, 1979)"},"citationItems":[{"id":10360,"uris":["http://zotero.org/users/2034786/items/SSGT9VUW"],"uri":["http://zotero.org/users/2034786/items/SSGT9VUW"],"itemData":{"id":10360,"type":"article-journal","title":"Information retrieval. dept. of computer science, university of glasgow","container-title":"URL: citeseer. ist. psu. edu/vanrijsbergen79information. html","journalAbbreviation":"URL: citeseer. ist. psu. edu/vanrijsbergen79information. html","author":[{"family":"Van Rijsbergen","given":"CJ"}],"issued":{"date-parts":[["1979"]]}}}],"schema":"https://github.com/citation-style-language/schema/raw/master/csl-citation.json"} </w:instrText>
      </w:r>
      <w:r w:rsidR="0016625C">
        <w:rPr>
          <w:lang w:val="en-CA"/>
        </w:rPr>
        <w:fldChar w:fldCharType="separate"/>
      </w:r>
      <w:r w:rsidR="0016625C">
        <w:rPr>
          <w:noProof/>
          <w:lang w:val="en-CA"/>
        </w:rPr>
        <w:t>(Van Rijsbergen, 1979)</w:t>
      </w:r>
      <w:r w:rsidR="0016625C">
        <w:rPr>
          <w:lang w:val="en-CA"/>
        </w:rPr>
        <w:fldChar w:fldCharType="end"/>
      </w:r>
      <w:r>
        <w:rPr>
          <w:lang w:val="en-CA"/>
        </w:rPr>
        <w:t>.</w:t>
      </w:r>
    </w:p>
    <w:p w14:paraId="2778851F" w14:textId="77777777" w:rsidR="002F063B" w:rsidRDefault="002F063B" w:rsidP="002F063B">
      <w:pPr>
        <w:rPr>
          <w:rFonts w:eastAsia="Times New Roman"/>
        </w:rPr>
      </w:pPr>
    </w:p>
    <w:p w14:paraId="394E6731" w14:textId="04DA06EA" w:rsidR="002F063B" w:rsidRDefault="002F063B" w:rsidP="002F063B">
      <w:pPr>
        <w:rPr>
          <w:lang w:val="en-CA"/>
        </w:rPr>
      </w:pPr>
      <w:r>
        <w:rPr>
          <w:lang w:val="en-CA"/>
        </w:rPr>
        <w:t>Text-mining tables of HTML articles for ephys properties and Methods sections for experimental conditions is done in C-Python using</w:t>
      </w:r>
      <w:r w:rsidR="000F693C">
        <w:rPr>
          <w:lang w:val="en-CA"/>
        </w:rPr>
        <w:t xml:space="preserve"> the following libraries: NLTK, </w:t>
      </w:r>
      <w:r>
        <w:rPr>
          <w:lang w:val="en-CA"/>
        </w:rPr>
        <w:t>conversion of imported HTML art</w:t>
      </w:r>
      <w:r w:rsidR="000F693C">
        <w:rPr>
          <w:lang w:val="en-CA"/>
        </w:rPr>
        <w:t xml:space="preserve">icles to Python data structures </w:t>
      </w:r>
      <w:r w:rsidR="00D33AA0">
        <w:rPr>
          <w:lang w:val="en-CA"/>
        </w:rPr>
        <w:fldChar w:fldCharType="begin"/>
      </w:r>
      <w:r w:rsidR="00D33AA0">
        <w:rPr>
          <w:lang w:val="en-CA"/>
        </w:rPr>
        <w:instrText xml:space="preserve"> ADDIN ZOTERO_ITEM CSL_CITATION {"citationID":"uoj962iui","properties":{"formattedCitation":"(Bird, 2006)","plainCitation":"(Bird, 2006)"},"citationItems":[{"id":10361,"uris":["http://zotero.org/users/2034786/items/6NA762IC"],"uri":["http://zotero.org/users/2034786/items/6NA762IC"],"itemData":{"id":10361,"type":"paper-conference","title":"NLTK: the natural language toolkit","publisher":"Association for Computational Linguistics","page":"69-72","event":"Proceedings of the COLING/ACL on Interactive presentation sessions","author":[{"family":"Bird","given":"Steven"}],"issued":{"date-parts":[["2006"]]}}}],"schema":"https://github.com/citation-style-language/schema/raw/master/csl-citation.json"} </w:instrText>
      </w:r>
      <w:r w:rsidR="00D33AA0">
        <w:rPr>
          <w:lang w:val="en-CA"/>
        </w:rPr>
        <w:fldChar w:fldCharType="separate"/>
      </w:r>
      <w:r w:rsidR="00D33AA0">
        <w:rPr>
          <w:noProof/>
          <w:lang w:val="en-CA"/>
        </w:rPr>
        <w:t>(Bird, 2006)</w:t>
      </w:r>
      <w:r w:rsidR="00D33AA0">
        <w:rPr>
          <w:lang w:val="en-CA"/>
        </w:rPr>
        <w:fldChar w:fldCharType="end"/>
      </w:r>
      <w:r w:rsidR="00D47F86">
        <w:rPr>
          <w:lang w:val="en-CA"/>
        </w:rPr>
        <w:t>;</w:t>
      </w:r>
      <w:r w:rsidR="00D33AA0">
        <w:rPr>
          <w:lang w:val="en-CA"/>
        </w:rPr>
        <w:t xml:space="preserve"> RE, regular expressions </w:t>
      </w:r>
      <w:r w:rsidR="00FC5474">
        <w:rPr>
          <w:lang w:val="en-CA"/>
        </w:rPr>
        <w:t>(default Python package)</w:t>
      </w:r>
      <w:r w:rsidR="00383216">
        <w:rPr>
          <w:lang w:val="en-CA"/>
        </w:rPr>
        <w:t>;</w:t>
      </w:r>
      <w:r w:rsidR="008676A8">
        <w:rPr>
          <w:lang w:val="en-CA"/>
        </w:rPr>
        <w:t xml:space="preserve"> Numpy, scientific computing methods </w:t>
      </w:r>
      <w:r w:rsidR="00B72B6B">
        <w:rPr>
          <w:lang w:val="en-CA"/>
        </w:rPr>
        <w:fldChar w:fldCharType="begin"/>
      </w:r>
      <w:r w:rsidR="00B72B6B">
        <w:rPr>
          <w:lang w:val="en-CA"/>
        </w:rPr>
        <w:instrText xml:space="preserve"> ADDIN ZOTERO_ITEM CSL_CITATION {"citationID":"2jvt9v1c02","properties":{"formattedCitation":"(Van Der Walt et al., 2011)","plainCitation":"(Van Der Walt et al., 2011)"},"citationItems":[{"id":10362,"uris":["http://zotero.org/users/2034786/items/P4UVBZQB"],"uri":["http://zotero.org/users/2034786/items/P4UVBZQB"],"itemData":{"id":10362,"type":"article-journal","title":"The NumPy array: a structure for efficient numerical computation","container-title":"Computing in Science &amp; Engineering","page":"22-30","volume":"13","issue":"2","ISSN":"1521-9615","journalAbbreviation":"Computing in Science &amp; Engineering","author":[{"family":"Van Der Walt","given":"Stefan"},{"family":"Colbert","given":"S Chris"},{"family":"Varoquaux","given":"Gael"}],"issued":{"date-parts":[["2011"]]}}}],"schema":"https://github.com/citation-style-language/schema/raw/master/csl-citation.json"} </w:instrText>
      </w:r>
      <w:r w:rsidR="00B72B6B">
        <w:rPr>
          <w:lang w:val="en-CA"/>
        </w:rPr>
        <w:fldChar w:fldCharType="separate"/>
      </w:r>
      <w:r w:rsidR="00B72B6B">
        <w:rPr>
          <w:noProof/>
          <w:lang w:val="en-CA"/>
        </w:rPr>
        <w:t>(Van Der Walt et al., 2011)</w:t>
      </w:r>
      <w:r w:rsidR="00B72B6B">
        <w:rPr>
          <w:lang w:val="en-CA"/>
        </w:rPr>
        <w:fldChar w:fldCharType="end"/>
      </w:r>
      <w:r w:rsidR="00422B55">
        <w:rPr>
          <w:lang w:val="en-CA"/>
        </w:rPr>
        <w:t>;</w:t>
      </w:r>
      <w:r>
        <w:rPr>
          <w:lang w:val="en-CA"/>
        </w:rPr>
        <w:t xml:space="preserve"> FuzzyWuzzy</w:t>
      </w:r>
      <w:r w:rsidR="00622A9E">
        <w:rPr>
          <w:lang w:val="en-CA"/>
        </w:rPr>
        <w:t>, partial String matching (</w:t>
      </w:r>
      <w:r w:rsidR="00622A9E" w:rsidRPr="00622A9E">
        <w:rPr>
          <w:lang w:val="en-CA"/>
        </w:rPr>
        <w:t>https://github.com/seatgeek/fuzzywuzzy</w:t>
      </w:r>
      <w:r w:rsidR="00622A9E">
        <w:rPr>
          <w:lang w:val="en-CA"/>
        </w:rPr>
        <w:t>)</w:t>
      </w:r>
      <w:r>
        <w:rPr>
          <w:lang w:val="en-CA"/>
        </w:rPr>
        <w:t xml:space="preserve">. The process of text-mining for ephys properties and basic metadata (temperature, animal age, species, etc.) has not been significantly adjusted since the previous NeuroElectro paper </w:t>
      </w:r>
      <w:r w:rsidR="00085535">
        <w:rPr>
          <w:lang w:val="en-CA"/>
        </w:rPr>
        <w:fldChar w:fldCharType="begin"/>
      </w:r>
      <w:r w:rsidR="00085535">
        <w:rPr>
          <w:lang w:val="en-CA"/>
        </w:rPr>
        <w:instrText xml:space="preserve"> ADDIN ZOTERO_ITEM CSL_CITATION {"citationID":"412ddso9m","properties":{"formattedCitation":"(Tripathy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085535">
        <w:rPr>
          <w:lang w:val="en-CA"/>
        </w:rPr>
        <w:fldChar w:fldCharType="separate"/>
      </w:r>
      <w:r w:rsidR="00085535">
        <w:rPr>
          <w:noProof/>
          <w:lang w:val="en-CA"/>
        </w:rPr>
        <w:t>(Tripathy et al., 2015)</w:t>
      </w:r>
      <w:r w:rsidR="00085535">
        <w:rPr>
          <w:lang w:val="en-CA"/>
        </w:rPr>
        <w:fldChar w:fldCharType="end"/>
      </w:r>
      <w:r w:rsidR="00085535">
        <w:rPr>
          <w:lang w:val="en-CA"/>
        </w:rPr>
        <w:t>.</w:t>
      </w:r>
    </w:p>
    <w:p w14:paraId="7A23547A" w14:textId="027F7AD8" w:rsidR="002F063B" w:rsidRDefault="00F1536A" w:rsidP="00F1536A">
      <w:pPr>
        <w:spacing w:line="240" w:lineRule="auto"/>
        <w:rPr>
          <w:lang w:val="en-CA"/>
        </w:rPr>
      </w:pPr>
      <w:r>
        <w:rPr>
          <w:lang w:val="en-CA"/>
        </w:rPr>
        <w:br w:type="page"/>
      </w:r>
    </w:p>
    <w:p w14:paraId="386CC09C" w14:textId="628A5EB4" w:rsidR="002F063B" w:rsidRDefault="002F063B" w:rsidP="00ED5351">
      <w:pPr>
        <w:pStyle w:val="Heading3"/>
        <w:numPr>
          <w:ilvl w:val="2"/>
          <w:numId w:val="29"/>
        </w:numPr>
      </w:pPr>
      <w:bookmarkStart w:id="71" w:name="_Toc468464398"/>
      <w:r>
        <w:lastRenderedPageBreak/>
        <w:t>Manual curation</w:t>
      </w:r>
      <w:r w:rsidR="001E2C76">
        <w:t xml:space="preserve"> methodology</w:t>
      </w:r>
      <w:bookmarkEnd w:id="71"/>
    </w:p>
    <w:p w14:paraId="01E11152" w14:textId="77777777" w:rsidR="0017728B" w:rsidRDefault="0017728B" w:rsidP="00CB3728">
      <w:pPr>
        <w:rPr>
          <w:lang w:val="en-CA"/>
        </w:rPr>
      </w:pPr>
    </w:p>
    <w:p w14:paraId="51A7F8F6" w14:textId="4AF7D9EA" w:rsidR="00CB3728" w:rsidRDefault="00CB3728" w:rsidP="00CB3728">
      <w:pPr>
        <w:rPr>
          <w:lang w:val="en-CA"/>
        </w:rPr>
      </w:pPr>
      <w:r>
        <w:rPr>
          <w:lang w:val="en-CA"/>
        </w:rPr>
        <w:t>The NeuroElectro curation protocol follows text-mining with two rounds of curation by trained undergraduates (Figure 2): the first curator’s task is to identify the types of neurons reported in the article as similar as possible to the author’s neuron type descriptions; assign a NeuroElectro neuron type that is most closely represents the authors definition; record experimental conditions and ephys properties missed by text-mining. The main goal of the second round of curations is to validate all the annotations. Both rounds of curations check the text-mining output and they must be performed by different students, without collaboration. In our analysis, we only use the data that has been put through both rounds of curations.</w:t>
      </w:r>
      <w:r w:rsidR="00F1312A">
        <w:rPr>
          <w:lang w:val="en-CA"/>
        </w:rPr>
        <w:t xml:space="preserve"> The detailed curation protocol can be found in Appendix B, Figure 1.</w:t>
      </w:r>
    </w:p>
    <w:p w14:paraId="3406D44D" w14:textId="77777777" w:rsidR="00CB3728" w:rsidRDefault="00CB3728" w:rsidP="00CB3728">
      <w:pPr>
        <w:rPr>
          <w:lang w:val="en-CA"/>
        </w:rPr>
      </w:pPr>
    </w:p>
    <w:p w14:paraId="38453250" w14:textId="050B6D23" w:rsidR="00CB3728" w:rsidRPr="00CB3728" w:rsidRDefault="00CB3728" w:rsidP="00CB3728">
      <w:pPr>
        <w:rPr>
          <w:lang w:val="en-CA"/>
        </w:rPr>
      </w:pPr>
      <w:r>
        <w:rPr>
          <w:lang w:val="en-CA"/>
        </w:rPr>
        <w:t>To support the NeuroElectro curation team’s efforts, I developed a new curation interface using JavaScript. The old interface was difficult to scale and including metadata information proved to be a challenge due to Python implementation restrictions. Additionally, it was using sub-optimal data transfer protocols between the server and client, required only 1 curation step to be performed at a time, had a confusing visual design and did not allow curators to delete their annotations. These issues were addressed during the implementation of the new curation interface. It enabled the curation of experimental conditions within ephys data tables (Figure 3).</w:t>
      </w:r>
    </w:p>
    <w:p w14:paraId="6859AA5D" w14:textId="77777777" w:rsidR="00F1536A" w:rsidRDefault="00F1536A" w:rsidP="00F1536A">
      <w:pPr>
        <w:keepNext/>
        <w:jc w:val="center"/>
      </w:pPr>
      <w:r>
        <w:rPr>
          <w:noProof/>
        </w:rPr>
        <w:lastRenderedPageBreak/>
        <w:drawing>
          <wp:inline distT="0" distB="0" distL="0" distR="0" wp14:anchorId="5D631A41" wp14:editId="740A70D0">
            <wp:extent cx="3687533" cy="756776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rWFP1.tiff"/>
                    <pic:cNvPicPr/>
                  </pic:nvPicPr>
                  <pic:blipFill>
                    <a:blip r:embed="rId9">
                      <a:extLst>
                        <a:ext uri="{28A0092B-C50C-407E-A947-70E740481C1C}">
                          <a14:useLocalDpi xmlns:a14="http://schemas.microsoft.com/office/drawing/2010/main" val="0"/>
                        </a:ext>
                      </a:extLst>
                    </a:blip>
                    <a:stretch>
                      <a:fillRect/>
                    </a:stretch>
                  </pic:blipFill>
                  <pic:spPr>
                    <a:xfrm>
                      <a:off x="0" y="0"/>
                      <a:ext cx="3707147" cy="7608016"/>
                    </a:xfrm>
                    <a:prstGeom prst="rect">
                      <a:avLst/>
                    </a:prstGeom>
                  </pic:spPr>
                </pic:pic>
              </a:graphicData>
            </a:graphic>
          </wp:inline>
        </w:drawing>
      </w:r>
    </w:p>
    <w:p w14:paraId="591AFBA5" w14:textId="62808B39" w:rsidR="00344571" w:rsidRDefault="00F1536A" w:rsidP="0060674A">
      <w:pPr>
        <w:pStyle w:val="Caption"/>
      </w:pPr>
      <w:bookmarkStart w:id="72" w:name="_Toc468462369"/>
      <w:r>
        <w:t xml:space="preserve">Figure </w:t>
      </w:r>
      <w:r w:rsidR="00793918">
        <w:fldChar w:fldCharType="begin"/>
      </w:r>
      <w:r w:rsidR="00793918">
        <w:instrText xml:space="preserve"> SEQ Figure \* ARABIC </w:instrText>
      </w:r>
      <w:r w:rsidR="00793918">
        <w:fldChar w:fldCharType="separate"/>
      </w:r>
      <w:r w:rsidR="00A332DA">
        <w:rPr>
          <w:noProof/>
        </w:rPr>
        <w:t>2</w:t>
      </w:r>
      <w:r w:rsidR="00793918">
        <w:fldChar w:fldCharType="end"/>
      </w:r>
      <w:r>
        <w:t>: Overview of NeuroElectro curation protocol</w:t>
      </w:r>
      <w:r w:rsidR="007B1A55">
        <w:t>. Credit to Brenna Li for creating this figure.</w:t>
      </w:r>
      <w:bookmarkEnd w:id="72"/>
    </w:p>
    <w:p w14:paraId="255D118A" w14:textId="77777777" w:rsidR="00BE0C04" w:rsidRDefault="00344571" w:rsidP="00BE0C04">
      <w:pPr>
        <w:keepNext/>
        <w:spacing w:line="240" w:lineRule="auto"/>
      </w:pPr>
      <w:r>
        <w:br w:type="page"/>
      </w:r>
      <w:r w:rsidR="00BE0C04">
        <w:rPr>
          <w:b/>
          <w:bCs/>
          <w:noProof/>
          <w:sz w:val="20"/>
          <w:szCs w:val="18"/>
        </w:rPr>
        <w:lastRenderedPageBreak/>
        <w:drawing>
          <wp:inline distT="0" distB="0" distL="0" distR="0" wp14:anchorId="45012864" wp14:editId="73F9A9D5">
            <wp:extent cx="5943600" cy="3831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rInt.tiff"/>
                    <pic:cNvPicPr/>
                  </pic:nvPicPr>
                  <pic:blipFill>
                    <a:blip r:embed="rId10">
                      <a:extLst>
                        <a:ext uri="{28A0092B-C50C-407E-A947-70E740481C1C}">
                          <a14:useLocalDpi xmlns:a14="http://schemas.microsoft.com/office/drawing/2010/main" val="0"/>
                        </a:ext>
                      </a:extLst>
                    </a:blip>
                    <a:stretch>
                      <a:fillRect/>
                    </a:stretch>
                  </pic:blipFill>
                  <pic:spPr>
                    <a:xfrm>
                      <a:off x="0" y="0"/>
                      <a:ext cx="5943600" cy="3831590"/>
                    </a:xfrm>
                    <a:prstGeom prst="rect">
                      <a:avLst/>
                    </a:prstGeom>
                  </pic:spPr>
                </pic:pic>
              </a:graphicData>
            </a:graphic>
          </wp:inline>
        </w:drawing>
      </w:r>
    </w:p>
    <w:p w14:paraId="28A1167C" w14:textId="3301DF5C" w:rsidR="00344571" w:rsidRDefault="00BE0C04" w:rsidP="0060674A">
      <w:pPr>
        <w:pStyle w:val="Caption"/>
      </w:pPr>
      <w:bookmarkStart w:id="73" w:name="_Toc468462370"/>
      <w:r>
        <w:t xml:space="preserve">Figure </w:t>
      </w:r>
      <w:r w:rsidR="00793918">
        <w:fldChar w:fldCharType="begin"/>
      </w:r>
      <w:r w:rsidR="00793918">
        <w:instrText xml:space="preserve"> SEQ Figure \* ARABIC </w:instrText>
      </w:r>
      <w:r w:rsidR="00793918">
        <w:fldChar w:fldCharType="separate"/>
      </w:r>
      <w:r w:rsidR="00A332DA">
        <w:rPr>
          <w:noProof/>
        </w:rPr>
        <w:t>3</w:t>
      </w:r>
      <w:r w:rsidR="00793918">
        <w:fldChar w:fldCharType="end"/>
      </w:r>
      <w:r>
        <w:t xml:space="preserve">: </w:t>
      </w:r>
      <w:r w:rsidR="006C7A98">
        <w:t xml:space="preserve">New NeuroElectro curation interface. The </w:t>
      </w:r>
      <w:r w:rsidR="009223C9">
        <w:t xml:space="preserve">green </w:t>
      </w:r>
      <w:r w:rsidR="003A76B9">
        <w:t>plus sign</w:t>
      </w:r>
      <w:r w:rsidR="00C413A8">
        <w:t xml:space="preserve"> button</w:t>
      </w:r>
      <w:r w:rsidR="003A76B9">
        <w:t xml:space="preserve"> allows to select the annotation options: ephys property, neuron type, metadata or remove all annotations from the cell.</w:t>
      </w:r>
      <w:r w:rsidR="000A4ABC">
        <w:t xml:space="preserve"> The Blue clock </w:t>
      </w:r>
      <w:r w:rsidR="00D23FF1">
        <w:t xml:space="preserve">button </w:t>
      </w:r>
      <w:r w:rsidR="000A4ABC">
        <w:t>shows the history of annotations for the cell (Credit: Shreejoy Tripathy).</w:t>
      </w:r>
      <w:bookmarkEnd w:id="73"/>
    </w:p>
    <w:p w14:paraId="3D1A4F85" w14:textId="77777777" w:rsidR="002F063B" w:rsidRDefault="002F063B" w:rsidP="0060674A">
      <w:pPr>
        <w:pStyle w:val="Caption"/>
        <w:rPr>
          <w:lang w:val="en-CA"/>
        </w:rPr>
      </w:pPr>
    </w:p>
    <w:p w14:paraId="7B34BCDC" w14:textId="134756F3" w:rsidR="002F063B" w:rsidRDefault="00FC7ABF" w:rsidP="002F063B">
      <w:pPr>
        <w:rPr>
          <w:lang w:val="en-CA"/>
        </w:rPr>
      </w:pPr>
      <w:r>
        <w:rPr>
          <w:lang w:val="en-CA"/>
        </w:rPr>
        <w:t>The new interface enables c</w:t>
      </w:r>
      <w:r w:rsidR="00711438">
        <w:rPr>
          <w:lang w:val="en-CA"/>
        </w:rPr>
        <w:t>urators to</w:t>
      </w:r>
      <w:r w:rsidR="00917582">
        <w:rPr>
          <w:lang w:val="en-CA"/>
        </w:rPr>
        <w:t xml:space="preserve"> dynamically</w:t>
      </w:r>
      <w:r w:rsidR="002F063B">
        <w:rPr>
          <w:lang w:val="en-CA"/>
        </w:rPr>
        <w:t xml:space="preserve"> update and delete annotations. </w:t>
      </w:r>
      <w:r w:rsidR="00BE6D28">
        <w:rPr>
          <w:lang w:val="en-CA"/>
        </w:rPr>
        <w:t xml:space="preserve">Each table cell can only be annotated with either neuron type or ephys property mention, but not both. However, metadata information can be added to any table cell. </w:t>
      </w:r>
      <w:r w:rsidR="002F063B">
        <w:rPr>
          <w:lang w:val="en-CA"/>
        </w:rPr>
        <w:t>The entire data table can be annotated at once through a concept of ‘staging’ annotations before submitting them to the server with a single button click</w:t>
      </w:r>
      <w:r w:rsidR="00FD767A">
        <w:rPr>
          <w:lang w:val="en-CA"/>
        </w:rPr>
        <w:t xml:space="preserve"> (Appendix B, Figure 2)</w:t>
      </w:r>
      <w:r w:rsidR="002F063B">
        <w:rPr>
          <w:lang w:val="en-CA"/>
        </w:rPr>
        <w:t>. The new curation interface automatically scales with inclusion of any additional ephys properties, neuron types or metadata types to the NeuroElectro database.</w:t>
      </w:r>
      <w:r w:rsidR="000167F5">
        <w:rPr>
          <w:lang w:val="en-CA"/>
        </w:rPr>
        <w:t xml:space="preserve"> </w:t>
      </w:r>
      <w:r w:rsidR="008F05EA">
        <w:rPr>
          <w:lang w:val="en-CA"/>
        </w:rPr>
        <w:t>When the curated table is submitted to NeuroElectro, all cells that are located on the intersections of annotated neuron type mentions and electrophysiology properties</w:t>
      </w:r>
      <w:r w:rsidR="00C95696">
        <w:rPr>
          <w:lang w:val="en-CA"/>
        </w:rPr>
        <w:t xml:space="preserve"> </w:t>
      </w:r>
      <w:r w:rsidR="00456BC5">
        <w:rPr>
          <w:lang w:val="en-CA"/>
        </w:rPr>
        <w:t>get proces</w:t>
      </w:r>
      <w:r w:rsidR="00B03CFF">
        <w:rPr>
          <w:lang w:val="en-CA"/>
        </w:rPr>
        <w:t xml:space="preserve">sed as </w:t>
      </w:r>
      <w:r w:rsidR="00871526">
        <w:rPr>
          <w:lang w:val="en-CA"/>
        </w:rPr>
        <w:t xml:space="preserve">the </w:t>
      </w:r>
      <w:r w:rsidR="00B03CFF">
        <w:rPr>
          <w:lang w:val="en-CA"/>
        </w:rPr>
        <w:t>reported ephys values of</w:t>
      </w:r>
      <w:r w:rsidR="00456BC5">
        <w:rPr>
          <w:lang w:val="en-CA"/>
        </w:rPr>
        <w:t xml:space="preserve"> the corresponding neuron types.</w:t>
      </w:r>
    </w:p>
    <w:p w14:paraId="313E2E8C" w14:textId="77777777" w:rsidR="002F063B" w:rsidRDefault="002F063B" w:rsidP="002F063B">
      <w:pPr>
        <w:rPr>
          <w:lang w:val="en-CA"/>
        </w:rPr>
      </w:pPr>
    </w:p>
    <w:p w14:paraId="398C769E" w14:textId="555DFE3F" w:rsidR="002F063B" w:rsidRDefault="002F063B" w:rsidP="002F063B">
      <w:pPr>
        <w:rPr>
          <w:lang w:val="en-CA"/>
        </w:rPr>
      </w:pPr>
      <w:r>
        <w:rPr>
          <w:lang w:val="en-CA"/>
        </w:rPr>
        <w:lastRenderedPageBreak/>
        <w:t>Ephys properties are commonly measured and reported using slightly different definitions. For example, AP amplitude can be reported as the difference between AP peak and AP threshold, or AP peak and resting membrane potential. NeuroElectro has a system in place that enables the curation team to annotate such cases separately, wherever possible. Then, automated algorithms standardize them to a single baseline.</w:t>
      </w:r>
      <w:r w:rsidR="00232F94">
        <w:rPr>
          <w:lang w:val="en-CA"/>
        </w:rPr>
        <w:t xml:space="preserve"> Article experimental conditions were annotated on a per-article basis</w:t>
      </w:r>
      <w:r w:rsidR="00214DA0">
        <w:rPr>
          <w:lang w:val="en-CA"/>
        </w:rPr>
        <w:t xml:space="preserve">, except for papers that report ephys measurements under different experimental conditions that NeuroElectro can track. </w:t>
      </w:r>
      <w:r w:rsidR="003913BD">
        <w:rPr>
          <w:lang w:val="en-CA"/>
        </w:rPr>
        <w:t xml:space="preserve">With regards to solution recipes, </w:t>
      </w:r>
      <w:r w:rsidR="003913BD">
        <w:t>cesium-based solutions (associated with voltage-clamp experiments) were generally avoided during the curation process,</w:t>
      </w:r>
      <w:r w:rsidR="00F3001F">
        <w:t xml:space="preserve"> because </w:t>
      </w:r>
      <w:r w:rsidR="006D0F83">
        <w:t>NeuroElectro focuses on extracting electrophysiological properties that can only be measured during current-clamp experiments.</w:t>
      </w:r>
    </w:p>
    <w:p w14:paraId="5CAF695B" w14:textId="77777777" w:rsidR="002F063B" w:rsidRDefault="002F063B" w:rsidP="002F063B">
      <w:pPr>
        <w:rPr>
          <w:lang w:val="en-CA"/>
        </w:rPr>
      </w:pPr>
    </w:p>
    <w:p w14:paraId="5069BFB8" w14:textId="77777777" w:rsidR="002F063B" w:rsidRDefault="002F063B" w:rsidP="00ED5351">
      <w:pPr>
        <w:pStyle w:val="Heading3"/>
        <w:numPr>
          <w:ilvl w:val="2"/>
          <w:numId w:val="29"/>
        </w:numPr>
      </w:pPr>
      <w:bookmarkStart w:id="74" w:name="_Toc468464399"/>
      <w:r>
        <w:t>Data and code availability</w:t>
      </w:r>
      <w:bookmarkEnd w:id="74"/>
    </w:p>
    <w:p w14:paraId="03ECD2C2" w14:textId="77777777" w:rsidR="002F063B" w:rsidRDefault="002F063B" w:rsidP="002F063B">
      <w:pPr>
        <w:rPr>
          <w:lang w:val="en-CA"/>
        </w:rPr>
      </w:pPr>
    </w:p>
    <w:p w14:paraId="2F5E18F2" w14:textId="77777777" w:rsidR="002F063B" w:rsidRDefault="002F063B" w:rsidP="002F063B">
      <w:r>
        <w:rPr>
          <w:lang w:val="en-CA"/>
        </w:rPr>
        <w:t xml:space="preserve">The python code used for text-mining and preprocessing is incorporated into the NeuroElectro codebase and can be found on </w:t>
      </w:r>
      <w:hyperlink r:id="rId11">
        <w:r>
          <w:rPr>
            <w:rStyle w:val="InternetLink"/>
            <w:lang w:val="en-CA"/>
          </w:rPr>
          <w:t>https://github.com/neuroelectro/neuroelectro_org</w:t>
        </w:r>
      </w:hyperlink>
      <w:r>
        <w:rPr>
          <w:lang w:val="en-CA"/>
        </w:rPr>
        <w:t xml:space="preserve"> in assign_metadata.py file. The most up-to-date CSV data spreadsheet can be found at </w:t>
      </w:r>
      <w:hyperlink r:id="rId12">
        <w:r>
          <w:rPr>
            <w:rStyle w:val="InternetLink"/>
            <w:lang w:val="en-CA"/>
          </w:rPr>
          <w:t>http://neuroelectro.org/static/src/article_ephys_metadata_curated.csv</w:t>
        </w:r>
      </w:hyperlink>
      <w:r>
        <w:rPr>
          <w:lang w:val="en-CA"/>
        </w:rPr>
        <w:t xml:space="preserve">. The R files with the data wrangling, analysis and model creation are stored in </w:t>
      </w:r>
      <w:hyperlink r:id="rId13">
        <w:r>
          <w:rPr>
            <w:rStyle w:val="InternetLink"/>
            <w:lang w:val="en-CA"/>
          </w:rPr>
          <w:t>https://github.com/dtebaykin/neuronephys</w:t>
        </w:r>
      </w:hyperlink>
      <w:r>
        <w:rPr>
          <w:lang w:val="en-CA"/>
        </w:rPr>
        <w:t>.</w:t>
      </w:r>
    </w:p>
    <w:p w14:paraId="5483DA55" w14:textId="7F09CEDE" w:rsidR="002F063B" w:rsidRDefault="004C4261" w:rsidP="004C4261">
      <w:pPr>
        <w:spacing w:line="240" w:lineRule="auto"/>
        <w:rPr>
          <w:lang w:val="en-CA"/>
        </w:rPr>
      </w:pPr>
      <w:r>
        <w:rPr>
          <w:lang w:val="en-CA"/>
        </w:rPr>
        <w:br w:type="page"/>
      </w:r>
    </w:p>
    <w:p w14:paraId="615BC3B2" w14:textId="30F85605" w:rsidR="002F063B" w:rsidRDefault="002F063B" w:rsidP="00ED5351">
      <w:pPr>
        <w:pStyle w:val="Heading3"/>
        <w:numPr>
          <w:ilvl w:val="2"/>
          <w:numId w:val="29"/>
        </w:numPr>
      </w:pPr>
      <w:bookmarkStart w:id="75" w:name="_Toc468464400"/>
      <w:r>
        <w:lastRenderedPageBreak/>
        <w:t xml:space="preserve">Statistical </w:t>
      </w:r>
      <w:r w:rsidR="00B67D1A">
        <w:t>exploration of experimental solution recipes</w:t>
      </w:r>
      <w:bookmarkEnd w:id="75"/>
    </w:p>
    <w:p w14:paraId="186F752F" w14:textId="77777777" w:rsidR="002F063B" w:rsidRDefault="002F063B" w:rsidP="002F063B">
      <w:pPr>
        <w:rPr>
          <w:b/>
          <w:sz w:val="28"/>
          <w:szCs w:val="28"/>
          <w:lang w:val="en-CA"/>
        </w:rPr>
      </w:pPr>
    </w:p>
    <w:p w14:paraId="06EF46AC" w14:textId="77777777" w:rsidR="002F063B" w:rsidRDefault="002F063B" w:rsidP="00B30016">
      <w:pPr>
        <w:pStyle w:val="Heading5"/>
        <w:numPr>
          <w:ilvl w:val="3"/>
          <w:numId w:val="29"/>
        </w:numPr>
        <w:rPr>
          <w:lang w:val="en-CA"/>
        </w:rPr>
      </w:pPr>
      <w:bookmarkStart w:id="76" w:name="_Toc468464401"/>
      <w:r>
        <w:rPr>
          <w:lang w:val="en-CA"/>
        </w:rPr>
        <w:t>Data preprocessing</w:t>
      </w:r>
      <w:bookmarkEnd w:id="76"/>
    </w:p>
    <w:p w14:paraId="2476E99C" w14:textId="77777777" w:rsidR="002F063B" w:rsidRDefault="002F063B" w:rsidP="002F063B">
      <w:pPr>
        <w:rPr>
          <w:lang w:val="en-CA"/>
        </w:rPr>
      </w:pPr>
    </w:p>
    <w:p w14:paraId="00ECD733" w14:textId="77777777" w:rsidR="002F063B" w:rsidRDefault="002F063B" w:rsidP="002F063B">
      <w:pPr>
        <w:rPr>
          <w:lang w:val="en-CA"/>
        </w:rPr>
      </w:pPr>
      <w:r>
        <w:rPr>
          <w:lang w:val="en-CA"/>
        </w:rPr>
        <w:t>The curated and standardized ephys values, neuron names and metadata are aggregated into a single CSV file of the following format: each line of the file corresponds to a unique combination of an ephys table in a neuroscientific article and a neuron type reported in that table. For example, an article with 1 ephys table that provide ephys information about 4 neuron types will have 4 data rows in the CSV data spreadsheet. Each row of data contains information about the article (PubMed ID, title, year published, authors, etc.), NeuroElectro and author-defined neuron types, ephys properties found in the article ephys table and all metadata we could gather from the Methods section of the article. Each ephys property is stored as it is reported in the article: mean +/- standard deviation or standard error and number of measurements. The ephys properties get checked against a dictionary of allowed values per ephys property type (RMP cannot be positive, AP amplitude cannot be negative, etc.). The ephys values that violate these rules either get flagged for inspection or automatically corrected. The ephys property flagging and correction algorithm was developed by Shreejoy Tripathy.</w:t>
      </w:r>
    </w:p>
    <w:p w14:paraId="1908649F" w14:textId="77777777" w:rsidR="002F063B" w:rsidRDefault="002F063B" w:rsidP="002F063B">
      <w:pPr>
        <w:rPr>
          <w:lang w:val="en-CA"/>
        </w:rPr>
      </w:pPr>
    </w:p>
    <w:p w14:paraId="7208D7DD" w14:textId="77777777" w:rsidR="002F063B" w:rsidRDefault="002F063B" w:rsidP="002F063B">
      <w:pPr>
        <w:rPr>
          <w:lang w:val="en-CA"/>
        </w:rPr>
      </w:pPr>
      <w:r>
        <w:rPr>
          <w:lang w:val="en-CA"/>
        </w:rPr>
        <w:t xml:space="preserve">Little preprocessing is performed on the metadata entries since some of them are pre-defined categorical variables (species, strain, electrode type, preparation type and junction potential). Like ephys properties, continuous metadata variables are checked against possible value thresholds: age and weight cannot be negative, recording temperature must be within a specified </w:t>
      </w:r>
      <w:r>
        <w:rPr>
          <w:lang w:val="en-CA"/>
        </w:rPr>
        <w:lastRenderedPageBreak/>
        <w:t>range (Implemented by: Shreejoy Tripathy). No preprocessing steps were performed for experimental solution concentrations; the total concentration values are reported in the data spreadsheet as they are stored in the NeuroElectro database.</w:t>
      </w:r>
    </w:p>
    <w:p w14:paraId="584E3627" w14:textId="77777777" w:rsidR="002F063B" w:rsidRDefault="002F063B" w:rsidP="002F063B">
      <w:pPr>
        <w:rPr>
          <w:lang w:val="en-CA"/>
        </w:rPr>
      </w:pPr>
    </w:p>
    <w:p w14:paraId="4B8057F3" w14:textId="77777777" w:rsidR="002F063B" w:rsidRDefault="002F063B" w:rsidP="002F063B">
      <w:pPr>
        <w:rPr>
          <w:lang w:val="en-CA"/>
        </w:rPr>
      </w:pPr>
      <w:r>
        <w:rPr>
          <w:lang w:val="en-CA"/>
        </w:rPr>
        <w:t>The CSV data spreadsheet was imported into a local installation of RStudio (R version 3.3.0). Several filtering and processing steps were required to clean up the data since my work focuses on the effect of metadata and, more specifically, solutions on the resulting ephys values. Subsequently, I have filtered out articles that did not have any solutions associated with them in our database. Possible reasons include: the solutions used were described in another paper and only cited in the article of interest, requiring more curation work to deal with these cases; the solutions were missed by both text-mining and curation efforts; or the solutions were not reported by the authors.</w:t>
      </w:r>
    </w:p>
    <w:p w14:paraId="15BAE0B1" w14:textId="77777777" w:rsidR="002F063B" w:rsidRDefault="002F063B" w:rsidP="002F063B">
      <w:pPr>
        <w:rPr>
          <w:lang w:val="en-CA"/>
        </w:rPr>
      </w:pPr>
    </w:p>
    <w:p w14:paraId="3D4AB0DB" w14:textId="796850A0" w:rsidR="002F063B" w:rsidRDefault="002F063B" w:rsidP="002F063B">
      <w:pPr>
        <w:rPr>
          <w:lang w:val="en-CA"/>
        </w:rPr>
      </w:pPr>
      <w:r>
        <w:rPr>
          <w:lang w:val="en-CA"/>
        </w:rPr>
        <w:t>The most important experimental conditions preparation steps include: assigning a default compound concentration and reversing junction potential corrections. The first step involves assigning an arbitrarily small default concentration of 10</w:t>
      </w:r>
      <w:r>
        <w:rPr>
          <w:vertAlign w:val="superscript"/>
          <w:lang w:val="en-CA"/>
        </w:rPr>
        <w:t>-6</w:t>
      </w:r>
      <w:r>
        <w:rPr>
          <w:lang w:val="en-CA"/>
        </w:rPr>
        <w:t xml:space="preserve"> millimoles (mM) for each ion concentration that was not mentioned in the solution sentence. I calculate reversal potentials in my analysis and the data would otherwise be too sparse. Ideally, the second preparation step would be done in the other direction – correcting RMP and AP threshold values for junction potentials in the articles that did not do so themselves. As a reference, liquid junction potential is the voltage difference between two solutions that are in contact with each other. </w:t>
      </w:r>
      <w:r w:rsidR="00DD6B6A">
        <w:rPr>
          <w:lang w:val="en-CA"/>
        </w:rPr>
        <w:t xml:space="preserve">In the case of neurophysiology, </w:t>
      </w:r>
      <w:r w:rsidR="00D95476">
        <w:rPr>
          <w:lang w:val="en-CA"/>
        </w:rPr>
        <w:t xml:space="preserve">the external and internal solutions interact with each other via the cell membrane, forming a liquid junction potential that affects membrane voltage measurements. </w:t>
      </w:r>
      <w:r w:rsidR="00124688">
        <w:rPr>
          <w:lang w:val="en-CA"/>
        </w:rPr>
        <w:lastRenderedPageBreak/>
        <w:t>Among articles stored in NeuroElectro,</w:t>
      </w:r>
      <w:r>
        <w:rPr>
          <w:lang w:val="en-CA"/>
        </w:rPr>
        <w:t xml:space="preserve"> only 46% report </w:t>
      </w:r>
      <w:r w:rsidR="009C6022">
        <w:rPr>
          <w:lang w:val="en-CA"/>
        </w:rPr>
        <w:t xml:space="preserve">the </w:t>
      </w:r>
      <w:r>
        <w:rPr>
          <w:lang w:val="en-CA"/>
        </w:rPr>
        <w:t>junction potentia</w:t>
      </w:r>
      <w:r w:rsidR="00BA7A33">
        <w:rPr>
          <w:lang w:val="en-CA"/>
        </w:rPr>
        <w:t xml:space="preserve">l value and 24% correct for it. </w:t>
      </w:r>
      <w:r>
        <w:rPr>
          <w:lang w:val="en-CA"/>
        </w:rPr>
        <w:t xml:space="preserve">Thus, I decided that it would be </w:t>
      </w:r>
      <w:r w:rsidR="003D72AE">
        <w:rPr>
          <w:lang w:val="en-CA"/>
        </w:rPr>
        <w:t>more appropriate</w:t>
      </w:r>
      <w:r>
        <w:rPr>
          <w:lang w:val="en-CA"/>
        </w:rPr>
        <w:t xml:space="preserve"> to reverse the corrections than attempt to impute unreported junction potentials based on experimental solutions used. I assume articles that do not report a junction potential correction did not perform a correction. It was important to address the junction potential problem because we must standardize important ephys properties like resting membrane potential and AP threshold.</w:t>
      </w:r>
    </w:p>
    <w:p w14:paraId="756F9121" w14:textId="77777777" w:rsidR="002F063B" w:rsidRDefault="002F063B" w:rsidP="002F063B">
      <w:pPr>
        <w:rPr>
          <w:lang w:val="en-CA"/>
        </w:rPr>
      </w:pPr>
    </w:p>
    <w:p w14:paraId="541F9B71" w14:textId="77777777" w:rsidR="002F063B" w:rsidRDefault="002F063B" w:rsidP="002F063B">
      <w:pPr>
        <w:rPr>
          <w:lang w:val="en-CA"/>
        </w:rPr>
      </w:pPr>
    </w:p>
    <w:p w14:paraId="5B9B3303" w14:textId="77777777" w:rsidR="002F063B" w:rsidRPr="001C5539" w:rsidRDefault="002F063B" w:rsidP="00B30016">
      <w:pPr>
        <w:pStyle w:val="Heading5"/>
        <w:numPr>
          <w:ilvl w:val="3"/>
          <w:numId w:val="29"/>
        </w:numPr>
        <w:rPr>
          <w:lang w:val="en-CA"/>
        </w:rPr>
      </w:pPr>
      <w:bookmarkStart w:id="77" w:name="_Toc468464402"/>
      <w:r w:rsidRPr="001C5539">
        <w:rPr>
          <w:lang w:val="en-CA"/>
        </w:rPr>
        <w:t>Exploration of common solution recipes</w:t>
      </w:r>
      <w:bookmarkEnd w:id="77"/>
    </w:p>
    <w:p w14:paraId="6C00E8AE" w14:textId="77777777" w:rsidR="002F063B" w:rsidRDefault="002F063B" w:rsidP="002F063B">
      <w:pPr>
        <w:rPr>
          <w:lang w:val="en-CA"/>
        </w:rPr>
      </w:pPr>
    </w:p>
    <w:p w14:paraId="79EB5F4E" w14:textId="62B94C91" w:rsidR="002F063B" w:rsidRDefault="002F063B" w:rsidP="002F063B">
      <w:pPr>
        <w:rPr>
          <w:lang w:val="en-CA"/>
        </w:rPr>
      </w:pPr>
      <w:r>
        <w:rPr>
          <w:lang w:val="en-CA"/>
        </w:rPr>
        <w:t xml:space="preserve">Initially, I explored the distributions of experimental solution compound concentrations in R using basic plotting and data wrangling tools. Attempting to find trends in the relative simultaneous major ion concentration changes of internal and external solutions, I calculated reversal potentials of major ions using the Nernst equation (1) </w:t>
      </w:r>
      <w:r w:rsidR="00075A80">
        <w:rPr>
          <w:lang w:val="en-CA"/>
        </w:rPr>
        <w:fldChar w:fldCharType="begin"/>
      </w:r>
      <w:r w:rsidR="00F821AB">
        <w:rPr>
          <w:lang w:val="en-CA"/>
        </w:rPr>
        <w:instrText xml:space="preserve"> ADDIN ZOTERO_ITEM CSL_CITATION {"citationID":"1bcuib17uq","properties":{"formattedCitation":"(Hille,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075A80">
        <w:rPr>
          <w:lang w:val="en-CA"/>
        </w:rPr>
        <w:fldChar w:fldCharType="separate"/>
      </w:r>
      <w:r w:rsidR="00F821AB">
        <w:rPr>
          <w:noProof/>
          <w:lang w:val="en-CA"/>
        </w:rPr>
        <w:t>(Hille, 1984)</w:t>
      </w:r>
      <w:r w:rsidR="00075A80">
        <w:rPr>
          <w:lang w:val="en-CA"/>
        </w:rPr>
        <w:fldChar w:fldCharType="end"/>
      </w:r>
      <w:r>
        <w:rPr>
          <w:lang w:val="en-CA"/>
        </w:rPr>
        <w:t>. Sodium example:</w:t>
      </w:r>
    </w:p>
    <w:p w14:paraId="55B43C87" w14:textId="77777777" w:rsidR="002F063B" w:rsidRDefault="002F063B" w:rsidP="002F063B">
      <w:pPr>
        <w:rPr>
          <w:rFonts w:eastAsiaTheme="minorEastAsia"/>
          <w:lang w:val="en-CA"/>
        </w:rPr>
      </w:pPr>
      <w:r>
        <w:rPr>
          <w:rFonts w:eastAsiaTheme="minorEastAsia"/>
          <w:noProof/>
        </w:rPr>
        <mc:AlternateContent>
          <mc:Choice Requires="wps">
            <w:drawing>
              <wp:anchor distT="0" distB="0" distL="114300" distR="114300" simplePos="0" relativeHeight="251659264" behindDoc="0" locked="0" layoutInCell="1" allowOverlap="1" wp14:anchorId="47128507" wp14:editId="3F4A3DD3">
                <wp:simplePos x="0" y="0"/>
                <wp:positionH relativeFrom="column">
                  <wp:posOffset>5304790</wp:posOffset>
                </wp:positionH>
                <wp:positionV relativeFrom="paragraph">
                  <wp:posOffset>288347</wp:posOffset>
                </wp:positionV>
                <wp:extent cx="461010" cy="342900"/>
                <wp:effectExtent l="0" t="0" r="0" b="12700"/>
                <wp:wrapNone/>
                <wp:docPr id="16" name="Text Box 16"/>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3C3CD9" w14:textId="77777777" w:rsidR="00F455A3" w:rsidRPr="00B77DEB" w:rsidRDefault="00F455A3" w:rsidP="002F063B">
                            <w:pPr>
                              <w:rPr>
                                <w:lang w:val="en-CA"/>
                              </w:rPr>
                            </w:pPr>
                            <w:r>
                              <w:rPr>
                                <w:lang w:val="en-C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7128507" id="_x0000_t202" coordsize="21600,21600" o:spt="202" path="m0,0l0,21600,21600,21600,21600,0xe">
                <v:stroke joinstyle="miter"/>
                <v:path gradientshapeok="t" o:connecttype="rect"/>
              </v:shapetype>
              <v:shape id="Text Box 16" o:spid="_x0000_s1026" type="#_x0000_t202" style="position:absolute;margin-left:417.7pt;margin-top:22.7pt;width:36.3pt;height:2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" filled="f" stroked="f">
                <v:textbox>
                  <w:txbxContent>
                    <w:p w14:paraId="443C3CD9" w14:textId="77777777" w:rsidR="00F455A3" w:rsidRPr="00B77DEB" w:rsidRDefault="00F455A3" w:rsidP="002F063B">
                      <w:pPr>
                        <w:rPr>
                          <w:lang w:val="en-CA"/>
                        </w:rPr>
                      </w:pPr>
                      <w:r>
                        <w:rPr>
                          <w:lang w:val="en-CA"/>
                        </w:rPr>
                        <w:t>(1)</w:t>
                      </w:r>
                    </w:p>
                  </w:txbxContent>
                </v:textbox>
              </v:shape>
            </w:pict>
          </mc:Fallback>
        </mc:AlternateContent>
      </w:r>
    </w:p>
    <w:p w14:paraId="7E82F75B" w14:textId="77777777" w:rsidR="002F063B" w:rsidRDefault="002F063B" w:rsidP="002F063B">
      <w:pPr>
        <w:rPr>
          <w:lang w:val="en-CA"/>
        </w:rPr>
      </w:pPr>
      <m:oMathPara>
        <m:oMath>
          <m:r>
            <w:rPr>
              <w:rFonts w:ascii="Cambria Math" w:hAnsi="Cambria Math"/>
              <w:lang w:val="en-CA"/>
            </w:rPr>
            <m:t xml:space="preserve">E= </m:t>
          </m:r>
          <m:f>
            <m:fPr>
              <m:ctrlPr>
                <w:rPr>
                  <w:rFonts w:ascii="Cambria Math" w:hAnsi="Cambria Math"/>
                  <w:i/>
                  <w:lang w:val="en-CA"/>
                </w:rPr>
              </m:ctrlPr>
            </m:fPr>
            <m:num>
              <m:r>
                <w:rPr>
                  <w:rFonts w:ascii="Cambria Math" w:hAnsi="Cambria Math"/>
                  <w:lang w:val="en-CA"/>
                </w:rPr>
                <m:t>RT</m:t>
              </m:r>
            </m:num>
            <m:den>
              <m:r>
                <w:rPr>
                  <w:rFonts w:ascii="Cambria Math" w:hAnsi="Cambria Math"/>
                  <w:lang w:val="en-CA"/>
                </w:rPr>
                <m:t>zF</m:t>
              </m:r>
            </m:den>
          </m:f>
          <m:r>
            <w:rPr>
              <w:rFonts w:ascii="Cambria Math" w:hAnsi="Cambria Math"/>
              <w:lang w:val="en-CA"/>
            </w:rPr>
            <m:t>ln</m:t>
          </m:r>
          <m:f>
            <m:fPr>
              <m:ctrlPr>
                <w:rPr>
                  <w:rFonts w:ascii="Cambria Math" w:hAnsi="Cambria Math"/>
                  <w:i/>
                  <w:lang w:val="en-CA"/>
                </w:rPr>
              </m:ctrlPr>
            </m:fPr>
            <m:num>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Na</m:t>
                      </m:r>
                    </m:e>
                  </m:d>
                </m:e>
                <m:sub>
                  <m:r>
                    <w:rPr>
                      <w:rFonts w:ascii="Cambria Math" w:hAnsi="Cambria Math"/>
                      <w:lang w:val="en-CA"/>
                    </w:rPr>
                    <m:t>outside</m:t>
                  </m:r>
                </m:sub>
              </m:sSub>
            </m:num>
            <m:den>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Na</m:t>
                      </m:r>
                    </m:e>
                  </m:d>
                </m:e>
                <m:sub>
                  <m:r>
                    <w:rPr>
                      <w:rFonts w:ascii="Cambria Math" w:hAnsi="Cambria Math"/>
                      <w:lang w:val="en-CA"/>
                    </w:rPr>
                    <m:t>inside</m:t>
                  </m:r>
                </m:sub>
              </m:sSub>
            </m:den>
          </m:f>
          <m:r>
            <w:rPr>
              <w:rFonts w:ascii="Cambria Math" w:hAnsi="Cambria Math"/>
              <w:lang w:val="en-CA"/>
            </w:rPr>
            <m:t>,</m:t>
          </m:r>
        </m:oMath>
      </m:oMathPara>
    </w:p>
    <w:p w14:paraId="015868FB" w14:textId="77777777" w:rsidR="002F063B" w:rsidRDefault="002F063B" w:rsidP="002F063B">
      <w:pPr>
        <w:rPr>
          <w:lang w:val="en-CA"/>
        </w:rPr>
      </w:pPr>
    </w:p>
    <w:p w14:paraId="37C00FAB" w14:textId="77777777" w:rsidR="002F063B" w:rsidRPr="00532E18" w:rsidRDefault="002F063B" w:rsidP="002F063B">
      <w:pPr>
        <w:rPr>
          <w:rFonts w:eastAsia="Times New Roman"/>
        </w:rPr>
      </w:pPr>
      <w:r>
        <w:rPr>
          <w:lang w:val="en-CA"/>
        </w:rPr>
        <w:t xml:space="preserve">where R denotes the universal gas constant (R = </w:t>
      </w:r>
      <w:r>
        <w:rPr>
          <w:rStyle w:val="nowrap"/>
          <w:rFonts w:eastAsia="Times New Roman"/>
        </w:rPr>
        <w:t>8.314 J*K</w:t>
      </w:r>
      <w:r>
        <w:rPr>
          <w:rStyle w:val="nowrap"/>
          <w:rFonts w:eastAsia="Times New Roman"/>
          <w:vertAlign w:val="superscript"/>
        </w:rPr>
        <w:t>−1</w:t>
      </w:r>
      <w:r>
        <w:rPr>
          <w:rStyle w:val="nowrap"/>
          <w:rFonts w:eastAsia="Times New Roman"/>
        </w:rPr>
        <w:t>*mol</w:t>
      </w:r>
      <w:r>
        <w:rPr>
          <w:rStyle w:val="nowrap"/>
          <w:rFonts w:eastAsia="Times New Roman"/>
          <w:vertAlign w:val="superscript"/>
        </w:rPr>
        <w:t>−1</w:t>
      </w:r>
      <w:r>
        <w:rPr>
          <w:rFonts w:eastAsia="Times New Roman"/>
        </w:rPr>
        <w:t>), T – temperature in Kelvin, z – ion valence, F – Faraday constant (</w:t>
      </w:r>
      <w:r w:rsidRPr="00532E18">
        <w:rPr>
          <w:rStyle w:val="texhtml"/>
          <w:rFonts w:eastAsia="Times New Roman"/>
          <w:iCs/>
        </w:rPr>
        <w:t>F</w:t>
      </w:r>
      <w:r>
        <w:rPr>
          <w:rStyle w:val="texhtml"/>
          <w:rFonts w:eastAsia="Times New Roman"/>
        </w:rPr>
        <w:t xml:space="preserve"> = </w:t>
      </w:r>
      <w:r>
        <w:rPr>
          <w:rStyle w:val="nowrap"/>
          <w:rFonts w:eastAsia="Times New Roman"/>
        </w:rPr>
        <w:t>96485 C*mol</w:t>
      </w:r>
      <w:r>
        <w:rPr>
          <w:rStyle w:val="nowrap"/>
          <w:rFonts w:eastAsia="Times New Roman"/>
          <w:vertAlign w:val="superscript"/>
        </w:rPr>
        <w:t>−1</w:t>
      </w:r>
      <w:r>
        <w:rPr>
          <w:rStyle w:val="nowrap"/>
          <w:rFonts w:eastAsia="Times New Roman"/>
        </w:rPr>
        <w:t>). Inside the logarithm is the ratio of external and internal ion concentrations.</w:t>
      </w:r>
    </w:p>
    <w:p w14:paraId="5E25EC96" w14:textId="77777777" w:rsidR="002F063B" w:rsidRPr="003B02DC" w:rsidRDefault="002F063B" w:rsidP="002F063B">
      <w:pPr>
        <w:rPr>
          <w:rFonts w:eastAsia="Times New Roman"/>
        </w:rPr>
      </w:pPr>
    </w:p>
    <w:p w14:paraId="6FF21726" w14:textId="6BC4EFEF" w:rsidR="00A43940" w:rsidRDefault="002F063B" w:rsidP="002F063B">
      <w:pPr>
        <w:rPr>
          <w:lang w:val="en-CA"/>
        </w:rPr>
      </w:pPr>
      <w:r>
        <w:rPr>
          <w:lang w:val="en-CA"/>
        </w:rPr>
        <w:lastRenderedPageBreak/>
        <w:t>Next, I temporarily filtered my data for Patch-clamp electrodes to identify the trends in their experimental solution recipes. Using the information about the five major ion concentrations from the filtered dataset, I performed principal component analysis to pinpoint largest differences in the recipes. Next, I used all experimental solution concentrations data and performed hier</w:t>
      </w:r>
      <w:r w:rsidR="00312AE2">
        <w:rPr>
          <w:lang w:val="en-CA"/>
        </w:rPr>
        <w:t>archical clustering</w:t>
      </w:r>
      <w:r w:rsidR="003C337A">
        <w:rPr>
          <w:lang w:val="en-CA"/>
        </w:rPr>
        <w:t>.</w:t>
      </w:r>
      <w:r w:rsidR="00312AE2">
        <w:rPr>
          <w:lang w:val="en-CA"/>
        </w:rPr>
        <w:t xml:space="preserve"> </w:t>
      </w:r>
      <w:r>
        <w:rPr>
          <w:lang w:val="en-CA"/>
        </w:rPr>
        <w:t>The results of this analysis led me to the identification of several ‘schools of thought’ when it comes to preparing extracellular and intracellular solutions for Patch-clamp experiments.</w:t>
      </w:r>
    </w:p>
    <w:p w14:paraId="0D673C28" w14:textId="7C9D2014" w:rsidR="00D82F03" w:rsidRPr="00A43940" w:rsidRDefault="00A43940">
      <w:pPr>
        <w:spacing w:line="240" w:lineRule="auto"/>
        <w:rPr>
          <w:lang w:val="en-CA"/>
        </w:rPr>
      </w:pPr>
      <w:r>
        <w:rPr>
          <w:lang w:val="en-CA"/>
        </w:rPr>
        <w:br w:type="page"/>
      </w:r>
    </w:p>
    <w:p w14:paraId="3A21F2F1" w14:textId="31825D60" w:rsidR="00D82F03" w:rsidRDefault="00D82F03" w:rsidP="00F254BA">
      <w:pPr>
        <w:pStyle w:val="Heading2"/>
      </w:pPr>
      <w:bookmarkStart w:id="78" w:name="_Toc468464403"/>
      <w:r>
        <w:lastRenderedPageBreak/>
        <w:t>Results</w:t>
      </w:r>
      <w:bookmarkEnd w:id="78"/>
    </w:p>
    <w:p w14:paraId="54D3BAC6" w14:textId="77777777" w:rsidR="009C2D19" w:rsidRDefault="009C2D19" w:rsidP="00D82F03">
      <w:pPr>
        <w:rPr>
          <w:lang w:val="en-CA"/>
        </w:rPr>
      </w:pPr>
    </w:p>
    <w:p w14:paraId="2CCC1AE2" w14:textId="5653921B" w:rsidR="00D82F03" w:rsidRDefault="00603E0B" w:rsidP="00D82F03">
      <w:pPr>
        <w:rPr>
          <w:lang w:val="en-CA"/>
        </w:rPr>
      </w:pPr>
      <w:r>
        <w:rPr>
          <w:lang w:val="en-CA"/>
        </w:rPr>
        <w:t>This</w:t>
      </w:r>
      <w:r w:rsidR="005E371B">
        <w:rPr>
          <w:lang w:val="en-CA"/>
        </w:rPr>
        <w:t xml:space="preserve"> section </w:t>
      </w:r>
      <w:r>
        <w:rPr>
          <w:lang w:val="en-CA"/>
        </w:rPr>
        <w:t xml:space="preserve">provides the following information: evaluation of the automated text-mining and curation approach; exploration of commonly used experimental solution recipes </w:t>
      </w:r>
      <w:r w:rsidR="00BD2953">
        <w:rPr>
          <w:lang w:val="en-CA"/>
        </w:rPr>
        <w:t xml:space="preserve">among neurophysiologists. </w:t>
      </w:r>
    </w:p>
    <w:p w14:paraId="2D3024D9" w14:textId="77777777" w:rsidR="00D82F03" w:rsidRDefault="00D82F03" w:rsidP="00D82F03"/>
    <w:p w14:paraId="2B025D05" w14:textId="4F9FFC6B" w:rsidR="00D82F03" w:rsidRPr="008F02F2" w:rsidRDefault="00EF441F" w:rsidP="007E0A83">
      <w:pPr>
        <w:pStyle w:val="Heading3"/>
        <w:numPr>
          <w:ilvl w:val="2"/>
          <w:numId w:val="29"/>
        </w:numPr>
      </w:pPr>
      <w:bookmarkStart w:id="79" w:name="_Toc468464404"/>
      <w:r>
        <w:t>Evaluation of the text-mining and curation data extraction pipeline</w:t>
      </w:r>
      <w:bookmarkEnd w:id="79"/>
    </w:p>
    <w:p w14:paraId="14B74789" w14:textId="77777777" w:rsidR="00D82F03" w:rsidRDefault="00D82F03" w:rsidP="00D82F03">
      <w:pPr>
        <w:rPr>
          <w:lang w:val="en-CA"/>
        </w:rPr>
      </w:pPr>
    </w:p>
    <w:p w14:paraId="56400785" w14:textId="77777777" w:rsidR="00D82F03" w:rsidRDefault="00D82F03" w:rsidP="00D82F03">
      <w:pPr>
        <w:rPr>
          <w:lang w:val="en-CA"/>
        </w:rPr>
      </w:pPr>
      <w:r>
        <w:rPr>
          <w:lang w:val="en-CA"/>
        </w:rPr>
        <w:t>I developed a novel text-mining algorithm for extracting experimental solutions from methods sections of published articles (see Methods). I evaluated this pipeline on a gold standard fully manually curated set of 100 articles randomly chosen from NeuroElectro.</w:t>
      </w:r>
    </w:p>
    <w:p w14:paraId="716D4E5B" w14:textId="77777777" w:rsidR="00D82F03" w:rsidRDefault="00D82F03" w:rsidP="00D82F03">
      <w:pPr>
        <w:rPr>
          <w:lang w:val="en-CA"/>
        </w:rPr>
      </w:pPr>
    </w:p>
    <w:p w14:paraId="0963FF7C" w14:textId="2CEB2772" w:rsidR="00D82F03" w:rsidRDefault="00D82F03" w:rsidP="00D82F03">
      <w:pPr>
        <w:rPr>
          <w:lang w:val="en-CA"/>
        </w:rPr>
      </w:pPr>
      <w:r>
        <w:rPr>
          <w:lang w:val="en-CA"/>
        </w:rPr>
        <w:t xml:space="preserve">Briefly, the text-mining algorithm identifies sentences of methods sections from neurophysiology articles stored in NeuroElectro that contain extracellular and intracellular solutions. </w:t>
      </w:r>
      <w:r w:rsidR="00245BC7">
        <w:rPr>
          <w:lang w:val="en-CA"/>
        </w:rPr>
        <w:t>Next</w:t>
      </w:r>
      <w:r>
        <w:rPr>
          <w:lang w:val="en-CA"/>
        </w:rPr>
        <w:t>, the algorithm extracts</w:t>
      </w:r>
      <w:r w:rsidR="00463C77">
        <w:rPr>
          <w:lang w:val="en-CA"/>
        </w:rPr>
        <w:t xml:space="preserve"> the</w:t>
      </w:r>
      <w:r>
        <w:rPr>
          <w:lang w:val="en-CA"/>
        </w:rPr>
        <w:t xml:space="preserve"> concentration values of </w:t>
      </w:r>
      <w:r w:rsidR="00463C77">
        <w:rPr>
          <w:lang w:val="en-CA"/>
        </w:rPr>
        <w:t>compounds that are commonly included into solution recipes.</w:t>
      </w:r>
      <w:r>
        <w:rPr>
          <w:lang w:val="en-CA"/>
        </w:rPr>
        <w:t xml:space="preserve"> Major ion concentrations are calculated by summing the concentrations of compounds they are present in (valence considered if provided), for example: 151.25 mM of Na and 133 mM of Cl are extracted from “in mM</w:t>
      </w:r>
      <w:r w:rsidRPr="00A87129">
        <w:rPr>
          <w:lang w:val="en-CA"/>
        </w:rPr>
        <w:t>: NaCl, 124; KCl, 5; NaH2PO4, 1.25; MgSO4, 2; CaCl2 2; NaHCO3, 26 and dextrose, 10</w:t>
      </w:r>
      <w:r>
        <w:rPr>
          <w:lang w:val="en-CA"/>
        </w:rPr>
        <w:t xml:space="preserve">” </w:t>
      </w:r>
      <w:r w:rsidR="00F1108E">
        <w:rPr>
          <w:lang w:val="en-CA"/>
        </w:rPr>
        <w:fldChar w:fldCharType="begin"/>
      </w:r>
      <w:r w:rsidR="00F1108E">
        <w:rPr>
          <w:lang w:val="en-CA"/>
        </w:rPr>
        <w:instrText xml:space="preserve"> ADDIN ZOTERO_ITEM CSL_CITATION {"citationID":"21bc8sdljq","properties":{"formattedCitation":"(Agmon and Connors, 1991)","plainCitation":"(Agmon and Connors, 1991)"},"citationItems":[{"id":10363,"uris":["http://zotero.org/users/2034786/items/TFPFWEH9"],"uri":["http://zotero.org/users/2034786/items/TFPFWEH9"],"itemData":{"id":10363,"type":"article-journal","title":"Thalamocortical responses of mouse somatosensory (barrel) cortexin vitro","container-title":"Neuroscience","page":"365-379","volume":"41","issue":"2","ISSN":"0306-4522","journalAbbreviation":"Neuroscience","author":[{"family":"Agmon","given":"A"},{"family":"Connors","given":"BW"}],"issued":{"date-parts":[["1991"]]}}}],"schema":"https://github.com/citation-style-language/schema/raw/master/csl-citation.json"} </w:instrText>
      </w:r>
      <w:r w:rsidR="00F1108E">
        <w:rPr>
          <w:lang w:val="en-CA"/>
        </w:rPr>
        <w:fldChar w:fldCharType="separate"/>
      </w:r>
      <w:r w:rsidR="00F1108E">
        <w:rPr>
          <w:noProof/>
          <w:lang w:val="en-CA"/>
        </w:rPr>
        <w:t>(Agmon and Connors, 1991)</w:t>
      </w:r>
      <w:r w:rsidR="00F1108E">
        <w:rPr>
          <w:lang w:val="en-CA"/>
        </w:rPr>
        <w:fldChar w:fldCharType="end"/>
      </w:r>
      <w:r>
        <w:rPr>
          <w:lang w:val="en-CA"/>
        </w:rPr>
        <w:t>. It is important to note that</w:t>
      </w:r>
      <w:r w:rsidR="00122BAC">
        <w:rPr>
          <w:lang w:val="en-CA"/>
        </w:rPr>
        <w:t xml:space="preserve"> the</w:t>
      </w:r>
      <w:r>
        <w:rPr>
          <w:lang w:val="en-CA"/>
        </w:rPr>
        <w:t xml:space="preserve"> curation protocol involves verification of external and internal solution sentences, but not the correctness of concentration extraction.</w:t>
      </w:r>
    </w:p>
    <w:p w14:paraId="24614686" w14:textId="77777777" w:rsidR="00D82F03" w:rsidRDefault="00D82F03" w:rsidP="00D82F03">
      <w:pPr>
        <w:rPr>
          <w:lang w:val="en-CA"/>
        </w:rPr>
      </w:pPr>
    </w:p>
    <w:p w14:paraId="42DB376E" w14:textId="36A6286C" w:rsidR="00D82F03" w:rsidRDefault="00D82F03" w:rsidP="00D82F03">
      <w:pPr>
        <w:rPr>
          <w:lang w:val="en-CA"/>
        </w:rPr>
      </w:pPr>
      <w:r>
        <w:rPr>
          <w:lang w:val="en-CA"/>
        </w:rPr>
        <w:t xml:space="preserve">First, I evaluated the accuracy of </w:t>
      </w:r>
      <w:r w:rsidR="004C5F2B">
        <w:rPr>
          <w:lang w:val="en-CA"/>
        </w:rPr>
        <w:t xml:space="preserve">experimental </w:t>
      </w:r>
      <w:r w:rsidRPr="00CB193D">
        <w:rPr>
          <w:lang w:val="en-CA"/>
        </w:rPr>
        <w:t>solution-containing sentences</w:t>
      </w:r>
      <w:r>
        <w:rPr>
          <w:lang w:val="en-CA"/>
        </w:rPr>
        <w:t xml:space="preserve"> </w:t>
      </w:r>
      <w:r w:rsidR="00795CD7">
        <w:rPr>
          <w:lang w:val="en-CA"/>
        </w:rPr>
        <w:t xml:space="preserve">identification </w:t>
      </w:r>
      <w:r>
        <w:rPr>
          <w:lang w:val="en-CA"/>
        </w:rPr>
        <w:t>(</w:t>
      </w:r>
      <w:r w:rsidRPr="001B1B89">
        <w:rPr>
          <w:b/>
          <w:lang w:val="en-CA"/>
        </w:rPr>
        <w:t xml:space="preserve">External solution </w:t>
      </w:r>
      <w:r w:rsidRPr="00211BF5">
        <w:rPr>
          <w:b/>
          <w:lang w:val="en-CA"/>
        </w:rPr>
        <w:t xml:space="preserve">identification </w:t>
      </w:r>
      <w:r>
        <w:rPr>
          <w:lang w:val="en-CA"/>
        </w:rPr>
        <w:t xml:space="preserve">and </w:t>
      </w:r>
      <w:r w:rsidRPr="001B1B89">
        <w:rPr>
          <w:b/>
          <w:lang w:val="en-CA"/>
        </w:rPr>
        <w:t xml:space="preserve">Internal solution </w:t>
      </w:r>
      <w:r w:rsidRPr="00211BF5">
        <w:rPr>
          <w:b/>
          <w:lang w:val="en-CA"/>
        </w:rPr>
        <w:t>identification</w:t>
      </w:r>
      <w:r>
        <w:rPr>
          <w:lang w:val="en-CA"/>
        </w:rPr>
        <w:t>). Second, I compared these experimental solutions to the ones annotated by NeuroElectro curators (</w:t>
      </w:r>
      <w:r w:rsidRPr="00250B7D">
        <w:rPr>
          <w:b/>
          <w:lang w:val="en-CA"/>
        </w:rPr>
        <w:t>External solution</w:t>
      </w:r>
      <w:r>
        <w:rPr>
          <w:b/>
          <w:lang w:val="en-CA"/>
        </w:rPr>
        <w:t xml:space="preserve"> </w:t>
      </w:r>
      <w:r w:rsidRPr="00B244D0">
        <w:rPr>
          <w:b/>
          <w:lang w:val="en-CA"/>
        </w:rPr>
        <w:t>sentence</w:t>
      </w:r>
      <w:r w:rsidRPr="00250B7D">
        <w:rPr>
          <w:b/>
          <w:lang w:val="en-CA"/>
        </w:rPr>
        <w:t xml:space="preserve"> curation</w:t>
      </w:r>
      <w:r w:rsidRPr="00250B7D">
        <w:rPr>
          <w:lang w:val="en-CA"/>
        </w:rPr>
        <w:t xml:space="preserve"> and </w:t>
      </w:r>
      <w:r w:rsidRPr="00250B7D">
        <w:rPr>
          <w:b/>
          <w:lang w:val="en-CA"/>
        </w:rPr>
        <w:t>Internal solution</w:t>
      </w:r>
      <w:r>
        <w:rPr>
          <w:b/>
          <w:lang w:val="en-CA"/>
        </w:rPr>
        <w:t xml:space="preserve"> </w:t>
      </w:r>
      <w:r w:rsidRPr="00B244D0">
        <w:rPr>
          <w:b/>
          <w:lang w:val="en-CA"/>
        </w:rPr>
        <w:t>sentence</w:t>
      </w:r>
      <w:r w:rsidRPr="00250B7D">
        <w:rPr>
          <w:b/>
          <w:lang w:val="en-CA"/>
        </w:rPr>
        <w:t xml:space="preserve"> curation</w:t>
      </w:r>
      <w:r>
        <w:rPr>
          <w:lang w:val="en-CA"/>
        </w:rPr>
        <w:t>). Third, I evaluated compound concentration extraction using a stringent criterion: if even one ion or compound concentration was extracted incorrectly, the entire solution was counted as incorrectly parsed (</w:t>
      </w:r>
      <w:r w:rsidRPr="00861461">
        <w:rPr>
          <w:b/>
          <w:lang w:val="en-CA"/>
        </w:rPr>
        <w:t>Major ions concentration</w:t>
      </w:r>
      <w:r w:rsidRPr="00861461">
        <w:rPr>
          <w:lang w:val="en-CA"/>
        </w:rPr>
        <w:t xml:space="preserve"> </w:t>
      </w:r>
      <w:r w:rsidRPr="00F37FA7">
        <w:rPr>
          <w:b/>
          <w:lang w:val="en-CA"/>
        </w:rPr>
        <w:t>extraction</w:t>
      </w:r>
      <w:r w:rsidRPr="00861461">
        <w:rPr>
          <w:lang w:val="en-CA"/>
        </w:rPr>
        <w:t xml:space="preserve"> and </w:t>
      </w:r>
      <w:r w:rsidRPr="00861461">
        <w:rPr>
          <w:b/>
          <w:lang w:val="en-CA"/>
        </w:rPr>
        <w:t>Other compounds concentration extraction</w:t>
      </w:r>
      <w:r>
        <w:rPr>
          <w:lang w:val="en-CA"/>
        </w:rPr>
        <w:t>). I found it essential for downstream analysis to optimize this concentration value extraction step, since solution concentrations were not further manually curated.</w:t>
      </w:r>
    </w:p>
    <w:p w14:paraId="6EEA4C01" w14:textId="77777777" w:rsidR="00D82F03" w:rsidRDefault="00D82F03" w:rsidP="00D82F03">
      <w:pPr>
        <w:rPr>
          <w:lang w:val="en-CA"/>
        </w:rPr>
      </w:pPr>
    </w:p>
    <w:p w14:paraId="7AC5862E" w14:textId="6DEEC21D" w:rsidR="004E3872" w:rsidRDefault="00D82F03" w:rsidP="00D82F03">
      <w:pPr>
        <w:rPr>
          <w:lang w:val="en-CA"/>
        </w:rPr>
      </w:pPr>
      <w:r>
        <w:rPr>
          <w:lang w:val="en-CA"/>
        </w:rPr>
        <w:t xml:space="preserve">To evaluate text-mining and curation performance, I calculated precision and recall. </w:t>
      </w:r>
      <w:r w:rsidR="00355F3C">
        <w:rPr>
          <w:lang w:val="en-CA"/>
        </w:rPr>
        <w:t>In this context, re</w:t>
      </w:r>
      <w:r>
        <w:rPr>
          <w:lang w:val="en-CA"/>
        </w:rPr>
        <w:t xml:space="preserve">call represents the fraction of articles where the corresponding task yielded results. Similarly, precision is the fraction of recalled articles where the task was performed correctly. To give an example for </w:t>
      </w:r>
      <w:r w:rsidRPr="001A4517">
        <w:rPr>
          <w:b/>
          <w:lang w:val="en-CA"/>
        </w:rPr>
        <w:t>External s</w:t>
      </w:r>
      <w:r>
        <w:rPr>
          <w:b/>
          <w:lang w:val="en-CA"/>
        </w:rPr>
        <w:t>olution</w:t>
      </w:r>
      <w:r w:rsidRPr="001A4517">
        <w:rPr>
          <w:b/>
          <w:lang w:val="en-CA"/>
        </w:rPr>
        <w:t xml:space="preserve"> </w:t>
      </w:r>
      <w:r>
        <w:rPr>
          <w:b/>
          <w:lang w:val="en-CA"/>
        </w:rPr>
        <w:t>identification</w:t>
      </w:r>
      <w:r>
        <w:rPr>
          <w:lang w:val="en-CA"/>
        </w:rPr>
        <w:t xml:space="preserve">: recall is the fraction of external solution sentences that were tagged as solution-containing sentences, precision shows how many of those sentences </w:t>
      </w:r>
      <w:r w:rsidR="00A52830">
        <w:rPr>
          <w:lang w:val="en-CA"/>
        </w:rPr>
        <w:t xml:space="preserve">had their type assigned as “external”. I used </w:t>
      </w:r>
      <w:r w:rsidR="00EA1B35">
        <w:rPr>
          <w:lang w:val="en-CA"/>
        </w:rPr>
        <w:t xml:space="preserve">the </w:t>
      </w:r>
      <w:r w:rsidR="00A52830">
        <w:rPr>
          <w:lang w:val="en-CA"/>
        </w:rPr>
        <w:t>F</w:t>
      </w:r>
      <w:r w:rsidR="00A52830" w:rsidRPr="005B0DA2">
        <w:rPr>
          <w:vertAlign w:val="subscript"/>
          <w:lang w:val="en-CA"/>
        </w:rPr>
        <w:t>1</w:t>
      </w:r>
      <w:r w:rsidR="00A52830">
        <w:rPr>
          <w:lang w:val="en-CA"/>
        </w:rPr>
        <w:t xml:space="preserve"> score as a measure of each tasks accuracy, it was calculated as a function of precision and recall of each step in the text-mining and curation process.</w:t>
      </w:r>
    </w:p>
    <w:p w14:paraId="2088C8E9" w14:textId="569295DA" w:rsidR="00A6180F" w:rsidRDefault="004E3872" w:rsidP="004E3872">
      <w:pPr>
        <w:spacing w:line="240" w:lineRule="auto"/>
        <w:rPr>
          <w:lang w:val="en-CA"/>
        </w:rPr>
      </w:pPr>
      <w:r>
        <w:rPr>
          <w:lang w:val="en-CA"/>
        </w:rPr>
        <w:br w:type="page"/>
      </w:r>
    </w:p>
    <w:tbl>
      <w:tblPr>
        <w:tblW w:w="9360" w:type="dxa"/>
        <w:tblInd w:w="-10" w:type="dxa"/>
        <w:tblCellMar>
          <w:left w:w="103" w:type="dxa"/>
        </w:tblCellMar>
        <w:tblLook w:val="04A0" w:firstRow="1" w:lastRow="0" w:firstColumn="1" w:lastColumn="0" w:noHBand="0" w:noVBand="1"/>
      </w:tblPr>
      <w:tblGrid>
        <w:gridCol w:w="2662"/>
        <w:gridCol w:w="1158"/>
        <w:gridCol w:w="1163"/>
        <w:gridCol w:w="1184"/>
        <w:gridCol w:w="3193"/>
      </w:tblGrid>
      <w:tr w:rsidR="00D82F03" w14:paraId="3015EACE" w14:textId="77777777" w:rsidTr="00763708">
        <w:trPr>
          <w:trHeight w:val="800"/>
        </w:trPr>
        <w:tc>
          <w:tcPr>
            <w:tcW w:w="2662" w:type="dxa"/>
            <w:tcBorders>
              <w:top w:val="single" w:sz="4" w:space="0" w:color="00000A"/>
              <w:left w:val="single" w:sz="4" w:space="0" w:color="00000A"/>
              <w:bottom w:val="single" w:sz="4" w:space="0" w:color="00000A"/>
              <w:right w:val="single" w:sz="4" w:space="0" w:color="00000A"/>
            </w:tcBorders>
            <w:shd w:val="clear" w:color="auto" w:fill="000000" w:themeFill="text2"/>
            <w:tcMar>
              <w:left w:w="103" w:type="dxa"/>
            </w:tcMar>
            <w:vAlign w:val="center"/>
          </w:tcPr>
          <w:p w14:paraId="71C9AA5E" w14:textId="77777777" w:rsidR="00D82F03" w:rsidRPr="00763708" w:rsidRDefault="00D82F03" w:rsidP="00EC204A">
            <w:pPr>
              <w:jc w:val="center"/>
              <w:rPr>
                <w:b/>
                <w:lang w:val="en-CA"/>
              </w:rPr>
            </w:pPr>
            <w:r w:rsidRPr="00763708">
              <w:rPr>
                <w:b/>
                <w:lang w:val="en-CA"/>
              </w:rPr>
              <w:lastRenderedPageBreak/>
              <w:t>Task</w:t>
            </w:r>
          </w:p>
        </w:tc>
        <w:tc>
          <w:tcPr>
            <w:tcW w:w="1158" w:type="dxa"/>
            <w:tcBorders>
              <w:top w:val="single" w:sz="4" w:space="0" w:color="00000A"/>
              <w:left w:val="single" w:sz="4" w:space="0" w:color="00000A"/>
              <w:right w:val="single" w:sz="4" w:space="0" w:color="00000A"/>
            </w:tcBorders>
            <w:shd w:val="clear" w:color="auto" w:fill="000000" w:themeFill="text2"/>
            <w:tcMar>
              <w:left w:w="103" w:type="dxa"/>
            </w:tcMar>
            <w:vAlign w:val="center"/>
          </w:tcPr>
          <w:p w14:paraId="6099BD3A" w14:textId="77777777" w:rsidR="00D82F03" w:rsidRPr="00763708" w:rsidRDefault="00D82F03" w:rsidP="00EC204A">
            <w:pPr>
              <w:jc w:val="center"/>
              <w:rPr>
                <w:b/>
                <w:bCs/>
                <w:lang w:val="en-CA"/>
              </w:rPr>
            </w:pPr>
            <w:r w:rsidRPr="00763708">
              <w:rPr>
                <w:b/>
                <w:lang w:val="en-CA"/>
              </w:rPr>
              <w:t>Precision</w:t>
            </w:r>
          </w:p>
        </w:tc>
        <w:tc>
          <w:tcPr>
            <w:tcW w:w="1163" w:type="dxa"/>
            <w:tcBorders>
              <w:top w:val="single" w:sz="4" w:space="0" w:color="00000A"/>
              <w:left w:val="single" w:sz="4" w:space="0" w:color="00000A"/>
              <w:right w:val="single" w:sz="4" w:space="0" w:color="00000A"/>
            </w:tcBorders>
            <w:shd w:val="clear" w:color="auto" w:fill="000000" w:themeFill="text2"/>
            <w:vAlign w:val="center"/>
          </w:tcPr>
          <w:p w14:paraId="04FD3543" w14:textId="77777777" w:rsidR="00D82F03" w:rsidRPr="00763708" w:rsidRDefault="00D82F03" w:rsidP="00EC204A">
            <w:pPr>
              <w:jc w:val="center"/>
              <w:rPr>
                <w:b/>
                <w:lang w:val="en-CA"/>
              </w:rPr>
            </w:pPr>
            <w:r w:rsidRPr="00763708">
              <w:rPr>
                <w:b/>
                <w:lang w:val="en-CA"/>
              </w:rPr>
              <w:t>Recall</w:t>
            </w:r>
          </w:p>
        </w:tc>
        <w:tc>
          <w:tcPr>
            <w:tcW w:w="1184" w:type="dxa"/>
            <w:tcBorders>
              <w:top w:val="single" w:sz="4" w:space="0" w:color="00000A"/>
              <w:left w:val="single" w:sz="4" w:space="0" w:color="00000A"/>
              <w:right w:val="single" w:sz="4" w:space="0" w:color="00000A"/>
            </w:tcBorders>
            <w:shd w:val="clear" w:color="auto" w:fill="000000" w:themeFill="text2"/>
            <w:vAlign w:val="center"/>
          </w:tcPr>
          <w:p w14:paraId="00F100FE" w14:textId="77777777" w:rsidR="00D82F03" w:rsidRPr="00763708" w:rsidRDefault="00D82F03" w:rsidP="00EC204A">
            <w:pPr>
              <w:jc w:val="center"/>
              <w:rPr>
                <w:b/>
                <w:lang w:val="en-CA"/>
              </w:rPr>
            </w:pPr>
            <w:r w:rsidRPr="00763708">
              <w:rPr>
                <w:b/>
                <w:lang w:val="en-CA"/>
              </w:rPr>
              <w:t>F</w:t>
            </w:r>
            <w:r w:rsidRPr="00763708">
              <w:rPr>
                <w:b/>
                <w:vertAlign w:val="subscript"/>
                <w:lang w:val="en-CA"/>
              </w:rPr>
              <w:t>1</w:t>
            </w:r>
            <w:r w:rsidRPr="00763708">
              <w:rPr>
                <w:b/>
                <w:lang w:val="en-CA"/>
              </w:rPr>
              <w:t xml:space="preserve"> score</w:t>
            </w:r>
          </w:p>
        </w:tc>
        <w:tc>
          <w:tcPr>
            <w:tcW w:w="3193" w:type="dxa"/>
            <w:tcBorders>
              <w:top w:val="single" w:sz="4" w:space="0" w:color="00000A"/>
              <w:left w:val="single" w:sz="4" w:space="0" w:color="00000A"/>
              <w:right w:val="single" w:sz="4" w:space="0" w:color="00000A"/>
            </w:tcBorders>
            <w:shd w:val="clear" w:color="auto" w:fill="000000" w:themeFill="text2"/>
            <w:vAlign w:val="center"/>
          </w:tcPr>
          <w:p w14:paraId="38BFC5D9" w14:textId="77777777" w:rsidR="00D82F03" w:rsidRPr="00763708" w:rsidRDefault="00D82F03" w:rsidP="00EC204A">
            <w:pPr>
              <w:jc w:val="center"/>
              <w:rPr>
                <w:b/>
                <w:bCs/>
                <w:lang w:val="en-CA"/>
              </w:rPr>
            </w:pPr>
            <w:r w:rsidRPr="00763708">
              <w:rPr>
                <w:b/>
                <w:lang w:val="en-CA"/>
              </w:rPr>
              <w:t>Major error causes</w:t>
            </w:r>
          </w:p>
        </w:tc>
      </w:tr>
      <w:tr w:rsidR="00D82F03" w14:paraId="49E862D6" w14:textId="77777777" w:rsidTr="00902BD1">
        <w:trPr>
          <w:trHeight w:val="253"/>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3DD9F07" w14:textId="77777777" w:rsidR="00D82F03" w:rsidRPr="002631E5" w:rsidRDefault="00D82F03" w:rsidP="00EC204A">
            <w:pPr>
              <w:jc w:val="center"/>
              <w:rPr>
                <w:b/>
                <w:sz w:val="22"/>
                <w:szCs w:val="22"/>
                <w:lang w:val="en-CA"/>
              </w:rPr>
            </w:pPr>
            <w:r w:rsidRPr="002631E5">
              <w:rPr>
                <w:b/>
                <w:sz w:val="22"/>
                <w:szCs w:val="22"/>
                <w:lang w:val="en-CA"/>
              </w:rPr>
              <w:t>External solution identification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82AA03D" w14:textId="77777777" w:rsidR="00D82F03" w:rsidRPr="002631E5" w:rsidRDefault="00D82F03" w:rsidP="00EC204A">
            <w:pPr>
              <w:jc w:val="center"/>
              <w:rPr>
                <w:b/>
                <w:sz w:val="22"/>
                <w:szCs w:val="22"/>
                <w:lang w:val="en-CA"/>
              </w:rPr>
            </w:pPr>
            <w:r w:rsidRPr="002631E5">
              <w:rPr>
                <w:b/>
                <w:sz w:val="22"/>
                <w:szCs w:val="22"/>
                <w:lang w:val="en-CA"/>
              </w:rPr>
              <w:t>0.94</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1652360E" w14:textId="77777777" w:rsidR="00D82F03" w:rsidRPr="002631E5" w:rsidRDefault="00D82F03" w:rsidP="00EC204A">
            <w:pPr>
              <w:jc w:val="center"/>
              <w:rPr>
                <w:b/>
                <w:sz w:val="22"/>
                <w:szCs w:val="22"/>
                <w:lang w:val="en-CA"/>
              </w:rPr>
            </w:pPr>
            <w:r w:rsidRPr="002631E5">
              <w:rPr>
                <w:b/>
                <w:sz w:val="22"/>
                <w:szCs w:val="22"/>
                <w:lang w:val="en-CA"/>
              </w:rPr>
              <w:t>0.97</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6AF06E28" w14:textId="77777777" w:rsidR="00D82F03" w:rsidRPr="002631E5" w:rsidRDefault="00D82F03" w:rsidP="00EC204A">
            <w:pPr>
              <w:jc w:val="center"/>
              <w:rPr>
                <w:b/>
                <w:sz w:val="22"/>
                <w:szCs w:val="22"/>
                <w:lang w:val="en-CA"/>
              </w:rPr>
            </w:pPr>
            <w:r w:rsidRPr="002631E5">
              <w:rPr>
                <w:b/>
                <w:sz w:val="22"/>
                <w:szCs w:val="22"/>
                <w:lang w:val="en-CA"/>
              </w:rPr>
              <w:t>0.95</w:t>
            </w:r>
          </w:p>
        </w:tc>
        <w:tc>
          <w:tcPr>
            <w:tcW w:w="3193" w:type="dxa"/>
            <w:vMerge w:val="restart"/>
            <w:tcBorders>
              <w:top w:val="single" w:sz="4" w:space="0" w:color="00000A"/>
              <w:left w:val="single" w:sz="4" w:space="0" w:color="00000A"/>
              <w:right w:val="single" w:sz="4" w:space="0" w:color="00000A"/>
            </w:tcBorders>
            <w:shd w:val="clear" w:color="auto" w:fill="73C3E5"/>
            <w:tcMar>
              <w:left w:w="103" w:type="dxa"/>
            </w:tcMar>
            <w:vAlign w:val="center"/>
          </w:tcPr>
          <w:p w14:paraId="24BEE1C7" w14:textId="77777777" w:rsidR="00D82F03" w:rsidRPr="002631E5" w:rsidRDefault="00D82F03" w:rsidP="00EC204A">
            <w:pPr>
              <w:jc w:val="center"/>
              <w:rPr>
                <w:b/>
                <w:sz w:val="22"/>
                <w:szCs w:val="22"/>
                <w:lang w:val="en-CA"/>
              </w:rPr>
            </w:pPr>
            <w:r w:rsidRPr="002631E5">
              <w:rPr>
                <w:b/>
                <w:sz w:val="22"/>
                <w:szCs w:val="22"/>
                <w:lang w:val="en-CA"/>
              </w:rPr>
              <w:t>Multiple internal/external solutions, ambiguous solution compositions</w:t>
            </w:r>
          </w:p>
        </w:tc>
      </w:tr>
      <w:tr w:rsidR="00D82F03" w14:paraId="10182FCC" w14:textId="77777777" w:rsidTr="00902BD1">
        <w:trPr>
          <w:trHeight w:val="253"/>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32499E2" w14:textId="77777777" w:rsidR="00D82F03" w:rsidRPr="002631E5" w:rsidRDefault="00D82F03" w:rsidP="00EC204A">
            <w:pPr>
              <w:jc w:val="center"/>
              <w:rPr>
                <w:b/>
                <w:sz w:val="22"/>
                <w:szCs w:val="22"/>
                <w:lang w:val="en-CA"/>
              </w:rPr>
            </w:pPr>
            <w:r w:rsidRPr="002631E5">
              <w:rPr>
                <w:b/>
                <w:sz w:val="22"/>
                <w:szCs w:val="22"/>
                <w:lang w:val="en-CA"/>
              </w:rPr>
              <w:t>External solution sentence curation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E3073C0" w14:textId="77777777" w:rsidR="00D82F03" w:rsidRPr="002631E5" w:rsidRDefault="00D82F03" w:rsidP="00EC204A">
            <w:pPr>
              <w:jc w:val="center"/>
              <w:rPr>
                <w:b/>
                <w:sz w:val="22"/>
                <w:szCs w:val="22"/>
                <w:lang w:val="en-CA"/>
              </w:rPr>
            </w:pPr>
            <w:r w:rsidRPr="002631E5">
              <w:rPr>
                <w:b/>
                <w:sz w:val="22"/>
                <w:szCs w:val="22"/>
                <w:lang w:val="en-CA"/>
              </w:rPr>
              <w:t>0.99</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3D58850" w14:textId="77777777" w:rsidR="00D82F03" w:rsidRPr="002631E5" w:rsidRDefault="00D82F03" w:rsidP="00EC204A">
            <w:pPr>
              <w:jc w:val="center"/>
              <w:rPr>
                <w:b/>
                <w:sz w:val="22"/>
                <w:szCs w:val="22"/>
                <w:lang w:val="en-CA"/>
              </w:rPr>
            </w:pPr>
            <w:r w:rsidRPr="002631E5">
              <w:rPr>
                <w:b/>
                <w:sz w:val="22"/>
                <w:szCs w:val="22"/>
                <w:lang w:val="en-CA"/>
              </w:rPr>
              <w:t>0.99</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31DB0655" w14:textId="77777777" w:rsidR="00D82F03" w:rsidRPr="002631E5" w:rsidRDefault="00D82F03" w:rsidP="00EC204A">
            <w:pPr>
              <w:jc w:val="center"/>
              <w:rPr>
                <w:b/>
                <w:sz w:val="22"/>
                <w:szCs w:val="22"/>
                <w:lang w:val="en-CA"/>
              </w:rPr>
            </w:pPr>
            <w:r w:rsidRPr="002631E5">
              <w:rPr>
                <w:b/>
                <w:sz w:val="22"/>
                <w:szCs w:val="22"/>
                <w:lang w:val="en-CA"/>
              </w:rPr>
              <w:t>0.99</w:t>
            </w:r>
          </w:p>
        </w:tc>
        <w:tc>
          <w:tcPr>
            <w:tcW w:w="3193" w:type="dxa"/>
            <w:vMerge/>
            <w:tcBorders>
              <w:left w:val="single" w:sz="4" w:space="0" w:color="00000A"/>
              <w:right w:val="single" w:sz="4" w:space="0" w:color="00000A"/>
            </w:tcBorders>
            <w:shd w:val="clear" w:color="auto" w:fill="73C3E5"/>
            <w:tcMar>
              <w:left w:w="103" w:type="dxa"/>
            </w:tcMar>
            <w:vAlign w:val="center"/>
          </w:tcPr>
          <w:p w14:paraId="3A8EB73B" w14:textId="77777777" w:rsidR="00D82F03" w:rsidRPr="002631E5" w:rsidRDefault="00D82F03" w:rsidP="00EC204A">
            <w:pPr>
              <w:jc w:val="center"/>
              <w:rPr>
                <w:b/>
                <w:sz w:val="22"/>
                <w:szCs w:val="22"/>
                <w:lang w:val="en-CA"/>
              </w:rPr>
            </w:pPr>
          </w:p>
        </w:tc>
      </w:tr>
      <w:tr w:rsidR="00D82F03" w14:paraId="319BEC62" w14:textId="77777777" w:rsidTr="00902BD1">
        <w:trPr>
          <w:trHeight w:val="265"/>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AEE6507" w14:textId="77777777" w:rsidR="00D82F03" w:rsidRPr="002631E5" w:rsidRDefault="00D82F03" w:rsidP="00EC204A">
            <w:pPr>
              <w:jc w:val="center"/>
              <w:rPr>
                <w:b/>
                <w:sz w:val="22"/>
                <w:szCs w:val="22"/>
                <w:lang w:val="en-CA"/>
              </w:rPr>
            </w:pPr>
            <w:r w:rsidRPr="002631E5">
              <w:rPr>
                <w:b/>
                <w:sz w:val="22"/>
                <w:szCs w:val="22"/>
                <w:lang w:val="en-CA"/>
              </w:rPr>
              <w:t>Internal solution identification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6A66EB1" w14:textId="77777777" w:rsidR="00D82F03" w:rsidRPr="002631E5" w:rsidRDefault="00D82F03" w:rsidP="00EC204A">
            <w:pPr>
              <w:jc w:val="center"/>
              <w:rPr>
                <w:b/>
                <w:sz w:val="22"/>
                <w:szCs w:val="22"/>
                <w:lang w:val="en-CA"/>
              </w:rPr>
            </w:pPr>
            <w:r w:rsidRPr="002631E5">
              <w:rPr>
                <w:b/>
                <w:sz w:val="22"/>
                <w:szCs w:val="22"/>
                <w:lang w:val="en-CA"/>
              </w:rPr>
              <w:t>0.88</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9F1827F" w14:textId="77777777" w:rsidR="00D82F03" w:rsidRPr="002631E5" w:rsidRDefault="00D82F03" w:rsidP="00EC204A">
            <w:pPr>
              <w:jc w:val="center"/>
              <w:rPr>
                <w:b/>
                <w:sz w:val="22"/>
                <w:szCs w:val="22"/>
                <w:lang w:val="en-CA"/>
              </w:rPr>
            </w:pPr>
            <w:r w:rsidRPr="002631E5">
              <w:rPr>
                <w:b/>
                <w:sz w:val="22"/>
                <w:szCs w:val="22"/>
                <w:lang w:val="en-CA"/>
              </w:rPr>
              <w:t>0.97</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71282843" w14:textId="77777777" w:rsidR="00D82F03" w:rsidRPr="002631E5" w:rsidRDefault="00D82F03" w:rsidP="00EC204A">
            <w:pPr>
              <w:jc w:val="center"/>
              <w:rPr>
                <w:b/>
                <w:sz w:val="22"/>
                <w:szCs w:val="22"/>
                <w:lang w:val="en-CA"/>
              </w:rPr>
            </w:pPr>
            <w:r w:rsidRPr="002631E5">
              <w:rPr>
                <w:b/>
                <w:sz w:val="22"/>
                <w:szCs w:val="22"/>
                <w:lang w:val="en-CA"/>
              </w:rPr>
              <w:t>0.92</w:t>
            </w:r>
          </w:p>
        </w:tc>
        <w:tc>
          <w:tcPr>
            <w:tcW w:w="3193" w:type="dxa"/>
            <w:vMerge/>
            <w:tcBorders>
              <w:left w:val="single" w:sz="4" w:space="0" w:color="00000A"/>
              <w:right w:val="single" w:sz="4" w:space="0" w:color="00000A"/>
            </w:tcBorders>
            <w:shd w:val="clear" w:color="auto" w:fill="73C3E5"/>
            <w:tcMar>
              <w:left w:w="103" w:type="dxa"/>
            </w:tcMar>
            <w:vAlign w:val="center"/>
          </w:tcPr>
          <w:p w14:paraId="2C9D8249" w14:textId="77777777" w:rsidR="00D82F03" w:rsidRPr="002631E5" w:rsidRDefault="00D82F03" w:rsidP="00EC204A">
            <w:pPr>
              <w:jc w:val="center"/>
              <w:rPr>
                <w:b/>
                <w:sz w:val="22"/>
                <w:szCs w:val="22"/>
                <w:lang w:val="en-CA"/>
              </w:rPr>
            </w:pPr>
          </w:p>
        </w:tc>
      </w:tr>
      <w:tr w:rsidR="00D82F03" w14:paraId="0178E3C1" w14:textId="77777777" w:rsidTr="00902BD1">
        <w:trPr>
          <w:trHeight w:val="534"/>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5C8387A" w14:textId="77777777" w:rsidR="00D82F03" w:rsidRPr="002631E5" w:rsidRDefault="00D82F03" w:rsidP="00EC204A">
            <w:pPr>
              <w:jc w:val="center"/>
              <w:rPr>
                <w:b/>
                <w:sz w:val="22"/>
                <w:szCs w:val="22"/>
                <w:lang w:val="en-CA"/>
              </w:rPr>
            </w:pPr>
            <w:r w:rsidRPr="002631E5">
              <w:rPr>
                <w:b/>
                <w:sz w:val="22"/>
                <w:szCs w:val="22"/>
                <w:lang w:val="en-CA"/>
              </w:rPr>
              <w:t xml:space="preserve">Internal solution </w:t>
            </w:r>
            <w:r w:rsidRPr="002631E5">
              <w:rPr>
                <w:b/>
                <w:sz w:val="22"/>
                <w:szCs w:val="22"/>
                <w:lang w:val="en-CA"/>
              </w:rPr>
              <w:br/>
              <w:t>sentence curation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D2B8819" w14:textId="77777777" w:rsidR="00D82F03" w:rsidRPr="002631E5" w:rsidRDefault="00D82F03" w:rsidP="00EC204A">
            <w:pPr>
              <w:jc w:val="center"/>
              <w:rPr>
                <w:b/>
                <w:sz w:val="22"/>
                <w:szCs w:val="22"/>
                <w:lang w:val="en-CA"/>
              </w:rPr>
            </w:pPr>
            <w:r w:rsidRPr="002631E5">
              <w:rPr>
                <w:b/>
                <w:sz w:val="22"/>
                <w:szCs w:val="22"/>
                <w:lang w:val="en-CA"/>
              </w:rPr>
              <w:t>0.98</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A10F082" w14:textId="77777777" w:rsidR="00D82F03" w:rsidRPr="002631E5" w:rsidRDefault="00D82F03" w:rsidP="00EC204A">
            <w:pPr>
              <w:jc w:val="center"/>
              <w:rPr>
                <w:b/>
                <w:sz w:val="22"/>
                <w:szCs w:val="22"/>
                <w:lang w:val="en-CA"/>
              </w:rPr>
            </w:pPr>
            <w:r w:rsidRPr="002631E5">
              <w:rPr>
                <w:b/>
                <w:sz w:val="22"/>
                <w:szCs w:val="22"/>
                <w:lang w:val="en-CA"/>
              </w:rPr>
              <w:t>0.99</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76E7ABBA" w14:textId="77777777" w:rsidR="00D82F03" w:rsidRPr="002631E5" w:rsidRDefault="00D82F03" w:rsidP="00EC204A">
            <w:pPr>
              <w:jc w:val="center"/>
              <w:rPr>
                <w:b/>
                <w:sz w:val="22"/>
                <w:szCs w:val="22"/>
                <w:lang w:val="en-CA"/>
              </w:rPr>
            </w:pPr>
            <w:r w:rsidRPr="002631E5">
              <w:rPr>
                <w:b/>
                <w:sz w:val="22"/>
                <w:szCs w:val="22"/>
                <w:lang w:val="en-CA"/>
              </w:rPr>
              <w:t>0.98</w:t>
            </w:r>
          </w:p>
        </w:tc>
        <w:tc>
          <w:tcPr>
            <w:tcW w:w="3193" w:type="dxa"/>
            <w:vMerge/>
            <w:tcBorders>
              <w:left w:val="single" w:sz="4" w:space="0" w:color="00000A"/>
              <w:bottom w:val="single" w:sz="4" w:space="0" w:color="00000A"/>
              <w:right w:val="single" w:sz="4" w:space="0" w:color="00000A"/>
            </w:tcBorders>
            <w:shd w:val="clear" w:color="auto" w:fill="73C3E5"/>
            <w:tcMar>
              <w:left w:w="103" w:type="dxa"/>
            </w:tcMar>
            <w:vAlign w:val="center"/>
          </w:tcPr>
          <w:p w14:paraId="30B3EC31" w14:textId="77777777" w:rsidR="00D82F03" w:rsidRPr="002631E5" w:rsidRDefault="00D82F03" w:rsidP="00EC204A">
            <w:pPr>
              <w:jc w:val="center"/>
              <w:rPr>
                <w:b/>
                <w:sz w:val="22"/>
                <w:szCs w:val="22"/>
                <w:lang w:val="en-CA"/>
              </w:rPr>
            </w:pPr>
          </w:p>
        </w:tc>
      </w:tr>
      <w:tr w:rsidR="00D82F03" w14:paraId="44574B21" w14:textId="77777777" w:rsidTr="00902BD1">
        <w:trPr>
          <w:trHeight w:val="253"/>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15C60F53" w14:textId="77777777" w:rsidR="00D82F03" w:rsidRPr="002631E5" w:rsidRDefault="00D82F03" w:rsidP="00EC204A">
            <w:pPr>
              <w:jc w:val="center"/>
              <w:rPr>
                <w:b/>
                <w:sz w:val="22"/>
                <w:szCs w:val="22"/>
                <w:lang w:val="en-CA"/>
              </w:rPr>
            </w:pPr>
            <w:r w:rsidRPr="002631E5">
              <w:rPr>
                <w:b/>
                <w:sz w:val="22"/>
                <w:szCs w:val="22"/>
                <w:lang w:val="en-CA"/>
              </w:rPr>
              <w:t>Major ions concentration extraction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A469D12" w14:textId="77777777" w:rsidR="00D82F03" w:rsidRPr="002631E5" w:rsidRDefault="00D82F03" w:rsidP="00EC204A">
            <w:pPr>
              <w:jc w:val="center"/>
              <w:rPr>
                <w:b/>
                <w:sz w:val="22"/>
                <w:szCs w:val="22"/>
                <w:lang w:val="en-CA"/>
              </w:rPr>
            </w:pPr>
            <w:r w:rsidRPr="002631E5">
              <w:rPr>
                <w:b/>
                <w:sz w:val="22"/>
                <w:szCs w:val="22"/>
                <w:lang w:val="en-CA"/>
              </w:rPr>
              <w:t>0.96</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204B08A" w14:textId="77777777" w:rsidR="00D82F03" w:rsidRPr="002631E5" w:rsidRDefault="00D82F03" w:rsidP="00EC204A">
            <w:pPr>
              <w:jc w:val="center"/>
              <w:rPr>
                <w:b/>
                <w:sz w:val="22"/>
                <w:szCs w:val="22"/>
                <w:lang w:val="en-CA"/>
              </w:rPr>
            </w:pPr>
            <w:r w:rsidRPr="002631E5">
              <w:rPr>
                <w:b/>
                <w:sz w:val="22"/>
                <w:szCs w:val="22"/>
                <w:lang w:val="en-CA"/>
              </w:rPr>
              <w:t>0.98</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78F57CFD" w14:textId="77777777" w:rsidR="00D82F03" w:rsidRPr="002631E5" w:rsidRDefault="00D82F03" w:rsidP="00EC204A">
            <w:pPr>
              <w:jc w:val="center"/>
              <w:rPr>
                <w:b/>
                <w:sz w:val="22"/>
                <w:szCs w:val="22"/>
                <w:lang w:val="en-CA"/>
              </w:rPr>
            </w:pPr>
            <w:r w:rsidRPr="002631E5">
              <w:rPr>
                <w:b/>
                <w:sz w:val="22"/>
                <w:szCs w:val="22"/>
                <w:lang w:val="en-CA"/>
              </w:rPr>
              <w:t>0.97</w:t>
            </w:r>
          </w:p>
        </w:tc>
        <w:tc>
          <w:tcPr>
            <w:tcW w:w="319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CC8F476" w14:textId="77777777" w:rsidR="00D82F03" w:rsidRPr="002631E5" w:rsidRDefault="00D82F03" w:rsidP="00EC204A">
            <w:pPr>
              <w:jc w:val="center"/>
              <w:rPr>
                <w:b/>
                <w:sz w:val="22"/>
                <w:szCs w:val="22"/>
                <w:lang w:val="en-CA"/>
              </w:rPr>
            </w:pPr>
            <w:r w:rsidRPr="002631E5">
              <w:rPr>
                <w:b/>
                <w:sz w:val="22"/>
                <w:szCs w:val="22"/>
                <w:lang w:val="en-CA"/>
              </w:rPr>
              <w:t>Typos, inconsistent compounds listings, edge cases</w:t>
            </w:r>
          </w:p>
        </w:tc>
      </w:tr>
      <w:tr w:rsidR="00D82F03" w14:paraId="1E01779D" w14:textId="77777777" w:rsidTr="00902BD1">
        <w:trPr>
          <w:trHeight w:val="265"/>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3E9F8FE" w14:textId="77777777" w:rsidR="00D82F03" w:rsidRPr="002631E5" w:rsidRDefault="00D82F03" w:rsidP="00EC204A">
            <w:pPr>
              <w:jc w:val="center"/>
              <w:rPr>
                <w:b/>
                <w:sz w:val="22"/>
                <w:szCs w:val="22"/>
                <w:lang w:val="en-CA"/>
              </w:rPr>
            </w:pPr>
            <w:r w:rsidRPr="002631E5">
              <w:rPr>
                <w:b/>
                <w:sz w:val="22"/>
                <w:szCs w:val="22"/>
                <w:lang w:val="en-CA"/>
              </w:rPr>
              <w:t>Other compounds concentration extraction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2021778" w14:textId="77777777" w:rsidR="00D82F03" w:rsidRPr="002631E5" w:rsidRDefault="00D82F03" w:rsidP="00EC204A">
            <w:pPr>
              <w:jc w:val="center"/>
              <w:rPr>
                <w:b/>
                <w:sz w:val="22"/>
                <w:szCs w:val="22"/>
                <w:lang w:val="en-CA"/>
              </w:rPr>
            </w:pPr>
            <w:r w:rsidRPr="002631E5">
              <w:rPr>
                <w:b/>
                <w:sz w:val="22"/>
                <w:szCs w:val="22"/>
                <w:lang w:val="en-CA"/>
              </w:rPr>
              <w:t>0.98</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54B1F59" w14:textId="77777777" w:rsidR="00D82F03" w:rsidRPr="002631E5" w:rsidRDefault="00D82F03" w:rsidP="00EC204A">
            <w:pPr>
              <w:jc w:val="center"/>
              <w:rPr>
                <w:b/>
                <w:sz w:val="22"/>
                <w:szCs w:val="22"/>
                <w:lang w:val="en-CA"/>
              </w:rPr>
            </w:pPr>
            <w:r w:rsidRPr="002631E5">
              <w:rPr>
                <w:b/>
                <w:sz w:val="22"/>
                <w:szCs w:val="22"/>
                <w:lang w:val="en-CA"/>
              </w:rPr>
              <w:t>0.73</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6DFE817B" w14:textId="77777777" w:rsidR="00D82F03" w:rsidRPr="002631E5" w:rsidRDefault="00D82F03" w:rsidP="00EC204A">
            <w:pPr>
              <w:jc w:val="center"/>
              <w:rPr>
                <w:b/>
                <w:sz w:val="22"/>
                <w:szCs w:val="22"/>
                <w:lang w:val="en-CA"/>
              </w:rPr>
            </w:pPr>
            <w:r w:rsidRPr="002631E5">
              <w:rPr>
                <w:b/>
                <w:sz w:val="22"/>
                <w:szCs w:val="22"/>
                <w:lang w:val="en-CA"/>
              </w:rPr>
              <w:t>0.84</w:t>
            </w:r>
          </w:p>
        </w:tc>
        <w:tc>
          <w:tcPr>
            <w:tcW w:w="319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7BA37F4" w14:textId="77777777" w:rsidR="00D82F03" w:rsidRPr="002631E5" w:rsidRDefault="00D82F03" w:rsidP="00DC4DE4">
            <w:pPr>
              <w:keepNext/>
              <w:jc w:val="center"/>
              <w:rPr>
                <w:b/>
                <w:sz w:val="22"/>
                <w:szCs w:val="22"/>
                <w:lang w:val="en-CA"/>
              </w:rPr>
            </w:pPr>
            <w:r w:rsidRPr="002631E5">
              <w:rPr>
                <w:b/>
                <w:sz w:val="22"/>
                <w:szCs w:val="22"/>
                <w:lang w:val="en-CA"/>
              </w:rPr>
              <w:t>Typos, limited chemical vocabulary</w:t>
            </w:r>
          </w:p>
        </w:tc>
      </w:tr>
    </w:tbl>
    <w:p w14:paraId="3956920F" w14:textId="6BAE8A56" w:rsidR="00D82F03" w:rsidRPr="00DC4DE4" w:rsidRDefault="00DC4DE4" w:rsidP="0060674A">
      <w:pPr>
        <w:pStyle w:val="Caption"/>
      </w:pPr>
      <w:bookmarkStart w:id="80" w:name="_Toc468462358"/>
      <w:r>
        <w:t xml:space="preserve">Table </w:t>
      </w:r>
      <w:r w:rsidR="007C53FD">
        <w:fldChar w:fldCharType="begin"/>
      </w:r>
      <w:r w:rsidR="007C53FD">
        <w:instrText xml:space="preserve"> SEQ Table \* ARABIC </w:instrText>
      </w:r>
      <w:r w:rsidR="007C53FD">
        <w:fldChar w:fldCharType="separate"/>
      </w:r>
      <w:r w:rsidR="007C53FD">
        <w:rPr>
          <w:noProof/>
        </w:rPr>
        <w:t>1</w:t>
      </w:r>
      <w:r w:rsidR="007C53FD">
        <w:fldChar w:fldCharType="end"/>
      </w:r>
      <w:r w:rsidR="00D82F03" w:rsidRPr="00DC4DE4">
        <w:t xml:space="preserve">: Solutions text-mining and curation performance. A set of 100 NeuroElectro articles was fully curated for the correctness of external and internal solutions data extraction pipeline. Solution identification was evaluated separately from concentration values </w:t>
      </w:r>
      <w:commentRangeStart w:id="81"/>
      <w:r w:rsidR="00D82F03" w:rsidRPr="00DC4DE4">
        <w:t>extraction</w:t>
      </w:r>
      <w:commentRangeEnd w:id="81"/>
      <w:r w:rsidR="002631E5">
        <w:rPr>
          <w:rStyle w:val="CommentReference"/>
          <w:rFonts w:asciiTheme="minorHAnsi" w:eastAsiaTheme="minorHAnsi" w:hAnsiTheme="minorHAnsi" w:cstheme="minorBidi"/>
          <w:b w:val="0"/>
          <w:bCs w:val="0"/>
          <w:color w:val="00000A"/>
        </w:rPr>
        <w:commentReference w:id="81"/>
      </w:r>
      <w:r w:rsidR="00D82F03" w:rsidRPr="00DC4DE4">
        <w:t>.</w:t>
      </w:r>
      <w:bookmarkEnd w:id="80"/>
    </w:p>
    <w:p w14:paraId="0A012013" w14:textId="77777777" w:rsidR="00D82F03" w:rsidRDefault="00D82F03" w:rsidP="00D82F03">
      <w:pPr>
        <w:rPr>
          <w:lang w:val="en-CA"/>
        </w:rPr>
      </w:pPr>
    </w:p>
    <w:p w14:paraId="68383C69" w14:textId="3B29AA50" w:rsidR="00D82F03" w:rsidRDefault="00C6226A" w:rsidP="00D82F03">
      <w:pPr>
        <w:rPr>
          <w:lang w:val="en-CA"/>
        </w:rPr>
      </w:pPr>
      <w:r>
        <w:rPr>
          <w:lang w:val="en-CA"/>
        </w:rPr>
        <w:t>I</w:t>
      </w:r>
      <w:r w:rsidR="00D82F03">
        <w:rPr>
          <w:lang w:val="en-CA"/>
        </w:rPr>
        <w:t xml:space="preserve"> identified several common causes of errors in the text-mining and curation process. The </w:t>
      </w:r>
      <w:r w:rsidR="00D82F03" w:rsidRPr="00733838">
        <w:rPr>
          <w:b/>
          <w:lang w:val="en-CA"/>
        </w:rPr>
        <w:t>solution type identification</w:t>
      </w:r>
      <w:r w:rsidR="00D82F03">
        <w:rPr>
          <w:lang w:val="en-CA"/>
        </w:rPr>
        <w:t xml:space="preserve"> algorithm and trained curators often struggled with complex articles – the more electrophysiological experiments reported in a single article, the harder it was to identify the correct solutions for each experiment. Another common source of errors was introduced by </w:t>
      </w:r>
      <w:r w:rsidR="00F478C4">
        <w:rPr>
          <w:lang w:val="en-CA"/>
        </w:rPr>
        <w:t>multiple solutions mentions in a single</w:t>
      </w:r>
      <w:r w:rsidR="00F541B3">
        <w:rPr>
          <w:lang w:val="en-CA"/>
        </w:rPr>
        <w:t xml:space="preserve"> sentence</w:t>
      </w:r>
      <w:r w:rsidR="00D82F03">
        <w:rPr>
          <w:lang w:val="en-CA"/>
        </w:rPr>
        <w:t xml:space="preserve">: “Electrophysiology Patch electrodes were … </w:t>
      </w:r>
      <w:r w:rsidR="00D82F03" w:rsidRPr="003961AA">
        <w:rPr>
          <w:lang w:val="en-CA"/>
        </w:rPr>
        <w:t>filled with two internal solutions consisting of the following (in mM): 1) 140 KMeSO</w:t>
      </w:r>
      <w:r w:rsidR="00D82F03" w:rsidRPr="00CA20E0">
        <w:rPr>
          <w:vertAlign w:val="subscript"/>
          <w:lang w:val="en-CA"/>
        </w:rPr>
        <w:t>4</w:t>
      </w:r>
      <w:r w:rsidR="00D82F03" w:rsidRPr="003961AA">
        <w:rPr>
          <w:lang w:val="en-CA"/>
        </w:rPr>
        <w:t>, 10 KCl, 10 HEPES, 4 Mg</w:t>
      </w:r>
      <w:r w:rsidR="00D82F03" w:rsidRPr="00CA20E0">
        <w:rPr>
          <w:vertAlign w:val="subscript"/>
          <w:lang w:val="en-CA"/>
        </w:rPr>
        <w:t>2</w:t>
      </w:r>
      <w:r w:rsidR="00D82F03" w:rsidRPr="003961AA">
        <w:rPr>
          <w:lang w:val="en-CA"/>
        </w:rPr>
        <w:t>ATP, and 0.4 Na</w:t>
      </w:r>
      <w:r w:rsidR="00D82F03" w:rsidRPr="00CA20E0">
        <w:rPr>
          <w:vertAlign w:val="subscript"/>
          <w:lang w:val="en-CA"/>
        </w:rPr>
        <w:t>3</w:t>
      </w:r>
      <w:r w:rsidR="00D82F03" w:rsidRPr="003961AA">
        <w:rPr>
          <w:lang w:val="en-CA"/>
        </w:rPr>
        <w:t xml:space="preserve">GTP </w:t>
      </w:r>
      <w:r w:rsidR="00D82F03" w:rsidRPr="0037281A">
        <w:rPr>
          <w:i/>
          <w:lang w:val="en-CA"/>
        </w:rPr>
        <w:t>or</w:t>
      </w:r>
      <w:r w:rsidR="00D82F03" w:rsidRPr="003961AA">
        <w:rPr>
          <w:lang w:val="en-CA"/>
        </w:rPr>
        <w:t xml:space="preserve"> 2) 130 KMeSO</w:t>
      </w:r>
      <w:r w:rsidR="00D82F03" w:rsidRPr="00CA20E0">
        <w:rPr>
          <w:vertAlign w:val="subscript"/>
          <w:lang w:val="en-CA"/>
        </w:rPr>
        <w:t>4</w:t>
      </w:r>
      <w:r w:rsidR="00D82F03" w:rsidRPr="003961AA">
        <w:rPr>
          <w:lang w:val="en-CA"/>
        </w:rPr>
        <w:t>, 10 KCl, 10 HEPES, 10 BAPTA, 4 Mg</w:t>
      </w:r>
      <w:r w:rsidR="00D82F03" w:rsidRPr="00CA20E0">
        <w:rPr>
          <w:vertAlign w:val="subscript"/>
          <w:lang w:val="en-CA"/>
        </w:rPr>
        <w:t>2</w:t>
      </w:r>
      <w:r w:rsidR="00D82F03" w:rsidRPr="003961AA">
        <w:rPr>
          <w:lang w:val="en-CA"/>
        </w:rPr>
        <w:t>ATP, and 0.4 Na</w:t>
      </w:r>
      <w:r w:rsidR="00D82F03" w:rsidRPr="00CA20E0">
        <w:rPr>
          <w:vertAlign w:val="subscript"/>
          <w:lang w:val="en-CA"/>
        </w:rPr>
        <w:t>3</w:t>
      </w:r>
      <w:r w:rsidR="00D82F03" w:rsidRPr="003961AA">
        <w:rPr>
          <w:lang w:val="en-CA"/>
        </w:rPr>
        <w:t>GTP.</w:t>
      </w:r>
      <w:r w:rsidR="00D82F03">
        <w:rPr>
          <w:lang w:val="en-CA"/>
        </w:rPr>
        <w:t xml:space="preserve">” </w:t>
      </w:r>
      <w:r w:rsidR="009F1902">
        <w:rPr>
          <w:lang w:val="en-CA"/>
        </w:rPr>
        <w:fldChar w:fldCharType="begin"/>
      </w:r>
      <w:r w:rsidR="009F1902">
        <w:rPr>
          <w:lang w:val="en-CA"/>
        </w:rPr>
        <w:instrText xml:space="preserve"> ADDIN ZOTERO_ITEM CSL_CITATION {"citationID":"mjjt6ppen","properties":{"formattedCitation":"(Wu et al., 2004)","plainCitation":"(Wu et al., 2004)"},"citationItems":[{"id":10365,"uris":["http://zotero.org/users/2034786/items/5NUZF25M"],"uri":["http://zotero.org/users/2034786/items/5NUZF25M"],"itemData":{"id":10365,"type":"article-journal","title":"Slow Afterhyperpolarization Governs the Development of NMDA Receptor–Dependent Afterdepolarization in CA1 Pyramidal Neurons During Synaptic Stimulation","container-title":"Journal of Neurophysiology","page":"2346","volume":"92","issue":"4","abstract":"CA1 pyramidal neurons from animals that have acquired a hippocampus-dependent task show a reduced slow postburst afterhyperpolarization (sAHP). To understand the functional significance of this change, we examined and characterized the sAHP activated by different patterns of synaptic stimuli and its impact on postsynaptic signal integration. Whole cell current-clamp recordings were performed on rat CA1 pyramidal neurons, and trains of stratum radiatum stimuli varying in duration, frequency, and intensity were used to activate the AHP. At −68 mV, a short train of subthreshold stimuli (20–150 Hz) generated only the medium AHP. In contrast, just two suprathreshold stimuli &amp;gt;50 Hz triggered a prominent sAHP sensitive to bath-applications of isoproterenol, carbachol, or intracellularly applied BAPTA, suggesting that the underlying current is the Ca2+-activated K+ current, the sIAHP. The sAHP magnitude was positively related to stimulus train duration and frequency, consistent with its dependence on intracellular Ca2+ accumulation for activation. About 20% of neurons recorded did not have a sAHP. In response to high-frequency suprathreshold stimuli, these neurons developed a pronounced afterdepolarization (ADP) and multiple action potential firing. The ADP magnitude increased with successive stimuli and was positively related to stimulus intensity and frequency. It was sensitive to bath-applications of thapsigargin and nitrendipine, and abolished by d-AP5, indicating that it is supported by intracellular Ca2+ release, the L-type Ca2+ influx, and N-methyl-d-aspartate (NMDA) receptor–mediated influx. In the presence of d-AP5, we were unable to trigger an ADP with maximal stimulus intensity. Pharmacologically eliminating the sAHP allowed neurons to develop an ADP with the original stimulus train. We propose that the slow AHP acts to facilitate Mg2+ re-block of the activated NMDA receptors, thereby reducing temporal summation and preventing an NMDA receptor–dependent ADP during intense synaptic events. Neuromodulation of the sAHP may thus affect information throughput and regulate NMDA receptor–mediated plasticity.","DOI":"10.1152/jn.00977.2003","journalAbbreviation":"J Neurophysiol","author":[{"family":"Wu","given":"Wendy W."},{"family":"Chan","given":"C. Savio"},{"family":"Disterhoft","given":"John F."}],"issued":{"date-parts":[["2004",9,20]]}}}],"schema":"https://github.com/citation-style-language/schema/raw/master/csl-citation.json"} </w:instrText>
      </w:r>
      <w:r w:rsidR="009F1902">
        <w:rPr>
          <w:lang w:val="en-CA"/>
        </w:rPr>
        <w:fldChar w:fldCharType="separate"/>
      </w:r>
      <w:r w:rsidR="009F1902">
        <w:rPr>
          <w:noProof/>
          <w:lang w:val="en-CA"/>
        </w:rPr>
        <w:t>(Wu et al., 2004</w:t>
      </w:r>
      <w:r w:rsidR="0047668B">
        <w:rPr>
          <w:noProof/>
          <w:lang w:val="en-CA"/>
        </w:rPr>
        <w:t>, emphases added</w:t>
      </w:r>
      <w:r w:rsidR="009F1902">
        <w:rPr>
          <w:noProof/>
          <w:lang w:val="en-CA"/>
        </w:rPr>
        <w:t>)</w:t>
      </w:r>
      <w:r w:rsidR="009F1902">
        <w:rPr>
          <w:lang w:val="en-CA"/>
        </w:rPr>
        <w:fldChar w:fldCharType="end"/>
      </w:r>
      <w:r w:rsidR="00D82F03">
        <w:rPr>
          <w:lang w:val="en-CA"/>
        </w:rPr>
        <w:t xml:space="preserve">. It is </w:t>
      </w:r>
      <w:r w:rsidR="00D82F03">
        <w:rPr>
          <w:lang w:val="en-CA"/>
        </w:rPr>
        <w:lastRenderedPageBreak/>
        <w:t xml:space="preserve">difficult </w:t>
      </w:r>
      <w:r w:rsidR="00D62720">
        <w:rPr>
          <w:lang w:val="en-CA"/>
        </w:rPr>
        <w:t>even for trained curators</w:t>
      </w:r>
      <w:r w:rsidR="00D82F03">
        <w:rPr>
          <w:lang w:val="en-CA"/>
        </w:rPr>
        <w:t xml:space="preserve"> to </w:t>
      </w:r>
      <w:r w:rsidR="00E23A72">
        <w:rPr>
          <w:lang w:val="en-CA"/>
        </w:rPr>
        <w:t xml:space="preserve">correctly </w:t>
      </w:r>
      <w:r w:rsidR="00D82F03">
        <w:rPr>
          <w:lang w:val="en-CA"/>
        </w:rPr>
        <w:t>separate the two internal s</w:t>
      </w:r>
      <w:r w:rsidR="00851101">
        <w:rPr>
          <w:lang w:val="en-CA"/>
        </w:rPr>
        <w:t>olutions listed in one sentence</w:t>
      </w:r>
      <w:r w:rsidR="00B7068E">
        <w:rPr>
          <w:lang w:val="en-CA"/>
        </w:rPr>
        <w:t xml:space="preserve"> (Only the first solution should be identified as internal for this example, because it was the one used to record ephys properties under control conditions)</w:t>
      </w:r>
      <w:r w:rsidR="00851101">
        <w:rPr>
          <w:lang w:val="en-CA"/>
        </w:rPr>
        <w:t>. G</w:t>
      </w:r>
      <w:r w:rsidR="00D82F03">
        <w:rPr>
          <w:lang w:val="en-CA"/>
        </w:rPr>
        <w:t>enerally</w:t>
      </w:r>
      <w:r w:rsidR="007C442E">
        <w:rPr>
          <w:lang w:val="en-CA"/>
        </w:rPr>
        <w:t>,</w:t>
      </w:r>
      <w:r w:rsidR="00D82F03">
        <w:rPr>
          <w:lang w:val="en-CA"/>
        </w:rPr>
        <w:t xml:space="preserve"> the sentence gets parsed as a single internal solution, effectively doubling severa</w:t>
      </w:r>
      <w:r w:rsidR="00046416">
        <w:rPr>
          <w:lang w:val="en-CA"/>
        </w:rPr>
        <w:t>l chemical concentration values, which eventually allowed us to flag it for re-curation.</w:t>
      </w:r>
    </w:p>
    <w:p w14:paraId="50727B3C" w14:textId="77777777" w:rsidR="00D82F03" w:rsidRDefault="00D82F03" w:rsidP="00D82F03">
      <w:pPr>
        <w:rPr>
          <w:lang w:val="en-CA"/>
        </w:rPr>
      </w:pPr>
    </w:p>
    <w:p w14:paraId="52EE86A3" w14:textId="22A62F5C" w:rsidR="00D82F03" w:rsidRPr="00F96153" w:rsidRDefault="00D82F03" w:rsidP="00D82F03">
      <w:pPr>
        <w:rPr>
          <w:lang w:val="en-CA"/>
        </w:rPr>
      </w:pPr>
      <w:r w:rsidRPr="002946B3">
        <w:rPr>
          <w:lang w:val="en-CA"/>
        </w:rPr>
        <w:t>The</w:t>
      </w:r>
      <w:r>
        <w:rPr>
          <w:b/>
          <w:lang w:val="en-CA"/>
        </w:rPr>
        <w:t xml:space="preserve"> </w:t>
      </w:r>
      <w:r w:rsidRPr="00152296">
        <w:rPr>
          <w:b/>
          <w:lang w:val="en-CA"/>
        </w:rPr>
        <w:t>Compound concentration extraction</w:t>
      </w:r>
      <w:r>
        <w:rPr>
          <w:lang w:val="en-CA"/>
        </w:rPr>
        <w:t xml:space="preserve"> algorithm had difficulties </w:t>
      </w:r>
      <w:r w:rsidR="00AF2340">
        <w:rPr>
          <w:lang w:val="en-CA"/>
        </w:rPr>
        <w:t>handling idiosyncratic solution descriptions</w:t>
      </w:r>
      <w:r>
        <w:rPr>
          <w:lang w:val="en-CA"/>
        </w:rPr>
        <w:t xml:space="preserve">. Specific examples include: 1) first part of the solution in the beginning of the sentence and the other part in the end, or in a different sentence entirely; 2) compounds are separated by commas, except for one or two that are separated by special symbols (Example: semicolon); 3) typos (Typo examples: using “Ci” for chloride instead of Cl, “phosphocreatinine” instead of phosphocreatine); 4) chemicals spelled-out informally (Example: calcium chloride instead of calcium dichloride). The relatively low recall of the </w:t>
      </w:r>
      <w:r w:rsidRPr="00672546">
        <w:rPr>
          <w:b/>
          <w:lang w:val="en-CA"/>
        </w:rPr>
        <w:t>other compounds concentration extraction</w:t>
      </w:r>
      <w:r>
        <w:rPr>
          <w:lang w:val="en-CA"/>
        </w:rPr>
        <w:t xml:space="preserve"> task can be explained by difficulty of identifying such compounds and their respective concentration values in text, especially when they are fully spelled-out (Examples: </w:t>
      </w:r>
      <w:r>
        <w:rPr>
          <w:rStyle w:val="Emphasis"/>
          <w:rFonts w:eastAsia="Times New Roman"/>
        </w:rPr>
        <w:t>N</w:t>
      </w:r>
      <w:r>
        <w:rPr>
          <w:rFonts w:eastAsia="Times New Roman"/>
        </w:rPr>
        <w:t>-2-hydroxyethylpiperazine-</w:t>
      </w:r>
      <w:r>
        <w:rPr>
          <w:rStyle w:val="Emphasis"/>
          <w:rFonts w:eastAsia="Times New Roman"/>
        </w:rPr>
        <w:t>N′</w:t>
      </w:r>
      <w:r>
        <w:rPr>
          <w:rFonts w:eastAsia="Times New Roman"/>
        </w:rPr>
        <w:t>-2-ethanesulfonic acid for HEPES and ethylene glycol-bis (β-aminoethyl ether)-</w:t>
      </w:r>
      <w:r>
        <w:rPr>
          <w:rStyle w:val="Emphasis"/>
          <w:rFonts w:eastAsia="Times New Roman"/>
        </w:rPr>
        <w:t>N,N,N′,N′</w:t>
      </w:r>
      <w:r>
        <w:rPr>
          <w:rFonts w:eastAsia="Times New Roman"/>
        </w:rPr>
        <w:t>-tetraacetic acid for EGTA)</w:t>
      </w:r>
      <w:r>
        <w:rPr>
          <w:lang w:val="en-CA"/>
        </w:rPr>
        <w:t>.</w:t>
      </w:r>
    </w:p>
    <w:p w14:paraId="23AFECE4" w14:textId="77777777" w:rsidR="00D82F03" w:rsidRDefault="00D82F03" w:rsidP="00D82F03">
      <w:pPr>
        <w:rPr>
          <w:lang w:val="en-CA"/>
        </w:rPr>
      </w:pPr>
    </w:p>
    <w:p w14:paraId="2F1F99DB" w14:textId="7EFAC949" w:rsidR="00D82F03" w:rsidRDefault="00D82F03" w:rsidP="00D82F03">
      <w:pPr>
        <w:rPr>
          <w:lang w:val="en-CA"/>
        </w:rPr>
      </w:pPr>
      <w:r>
        <w:rPr>
          <w:lang w:val="en-CA"/>
        </w:rPr>
        <w:t xml:space="preserve">The text-mining algorithm is robust enough to be applied to the entirety of the articles contained within the NeuroElectro database (nearly 100,000 articles). However, NeuroElectro lacks an algorithm for </w:t>
      </w:r>
      <w:r w:rsidR="00CE07F2">
        <w:rPr>
          <w:lang w:val="en-CA"/>
        </w:rPr>
        <w:t xml:space="preserve">fully </w:t>
      </w:r>
      <w:r>
        <w:rPr>
          <w:lang w:val="en-CA"/>
        </w:rPr>
        <w:t>automated text-mining of ephys properties and neuron types. Consequently,</w:t>
      </w:r>
      <w:r w:rsidRPr="00283D18">
        <w:rPr>
          <w:lang w:val="en-CA"/>
        </w:rPr>
        <w:t xml:space="preserve"> </w:t>
      </w:r>
      <w:r>
        <w:rPr>
          <w:lang w:val="en-CA"/>
        </w:rPr>
        <w:t>in the next steps of my analysis I use solutions from articles that have been manually curated.</w:t>
      </w:r>
    </w:p>
    <w:p w14:paraId="6A5E34C8" w14:textId="77777777" w:rsidR="00D82F03" w:rsidRDefault="00D82F03" w:rsidP="00D82F03">
      <w:pPr>
        <w:rPr>
          <w:lang w:val="en-CA"/>
        </w:rPr>
      </w:pPr>
    </w:p>
    <w:p w14:paraId="3B1BCEC6" w14:textId="64F5BD32" w:rsidR="00D82F03" w:rsidRDefault="00E772E2" w:rsidP="007E0A83">
      <w:pPr>
        <w:pStyle w:val="Heading3"/>
        <w:numPr>
          <w:ilvl w:val="2"/>
          <w:numId w:val="29"/>
        </w:numPr>
      </w:pPr>
      <w:bookmarkStart w:id="82" w:name="_Toc468464405"/>
      <w:r>
        <w:lastRenderedPageBreak/>
        <w:t xml:space="preserve">Analysis </w:t>
      </w:r>
      <w:r w:rsidR="00807602">
        <w:t>of</w:t>
      </w:r>
      <w:r w:rsidR="00F419F6">
        <w:t xml:space="preserve"> </w:t>
      </w:r>
      <w:r w:rsidR="00806C32">
        <w:t xml:space="preserve">experimental solution </w:t>
      </w:r>
      <w:r w:rsidR="00F419F6">
        <w:t>recipes</w:t>
      </w:r>
      <w:r w:rsidR="000D35BE">
        <w:t xml:space="preserve"> used by neurophysiologists</w:t>
      </w:r>
      <w:bookmarkEnd w:id="82"/>
    </w:p>
    <w:p w14:paraId="34D84DE8" w14:textId="77777777" w:rsidR="00D82F03" w:rsidRDefault="00D82F03" w:rsidP="00D82F03">
      <w:pPr>
        <w:rPr>
          <w:lang w:val="en-CA"/>
        </w:rPr>
      </w:pPr>
    </w:p>
    <w:p w14:paraId="69319E29" w14:textId="401E846E" w:rsidR="00D82F03" w:rsidRDefault="00D82F03" w:rsidP="00D82F03">
      <w:pPr>
        <w:rPr>
          <w:lang w:val="en-CA"/>
        </w:rPr>
      </w:pPr>
      <w:r>
        <w:rPr>
          <w:lang w:val="en-CA"/>
        </w:rPr>
        <w:t xml:space="preserve">The first step to understanding the effect of solutions on electrophysiological variance is determining the magnitude of variance within solutions themselves. If most labs use very similarly designed artificial cerebrospinal fluids (ACSFs) and pipette solutions, </w:t>
      </w:r>
      <w:r w:rsidR="007A1B1D">
        <w:rPr>
          <w:lang w:val="en-CA"/>
        </w:rPr>
        <w:t>is unlikely to be a source of substantial variance in ephys measurements</w:t>
      </w:r>
      <w:r>
        <w:rPr>
          <w:lang w:val="en-CA"/>
        </w:rPr>
        <w:t xml:space="preserve">. Initially, my approach was to extract the solution constituents that are consistently present and are known to contribute </w:t>
      </w:r>
      <w:r w:rsidR="00F30B1E">
        <w:rPr>
          <w:lang w:val="en-CA"/>
        </w:rPr>
        <w:t xml:space="preserve">directly and strongly </w:t>
      </w:r>
      <w:r>
        <w:rPr>
          <w:lang w:val="en-CA"/>
        </w:rPr>
        <w:t xml:space="preserve">to electrophysiological processes </w:t>
      </w:r>
      <w:r w:rsidR="00870D05">
        <w:rPr>
          <w:lang w:val="en-CA"/>
        </w:rPr>
        <w:fldChar w:fldCharType="begin"/>
      </w:r>
      <w:r w:rsidR="00870D05">
        <w:rPr>
          <w:lang w:val="en-CA"/>
        </w:rPr>
        <w:instrText xml:space="preserve"> ADDIN ZOTERO_ITEM CSL_CITATION {"citationID":"2mrg9rnslt","properties":{"formattedCitation":"(Hille,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870D05">
        <w:rPr>
          <w:lang w:val="en-CA"/>
        </w:rPr>
        <w:fldChar w:fldCharType="separate"/>
      </w:r>
      <w:r w:rsidR="00870D05">
        <w:rPr>
          <w:noProof/>
          <w:lang w:val="en-CA"/>
        </w:rPr>
        <w:t>(Hille, 1984)</w:t>
      </w:r>
      <w:r w:rsidR="00870D05">
        <w:rPr>
          <w:lang w:val="en-CA"/>
        </w:rPr>
        <w:fldChar w:fldCharType="end"/>
      </w:r>
      <w:r>
        <w:rPr>
          <w:lang w:val="en-CA"/>
        </w:rPr>
        <w:t>. These include: sodium (Na), potassium (K), magnesium (Mg), chloride (Cl) and calcium (Ca). The total ion concentrations are calculated by summing up the concentrations of each compound where that ion is present. For example, the sodium concentration of 157.2 m</w:t>
      </w:r>
      <w:r w:rsidR="002534EF">
        <w:rPr>
          <w:lang w:val="en-CA"/>
        </w:rPr>
        <w:t>M</w:t>
      </w:r>
      <w:r>
        <w:rPr>
          <w:lang w:val="en-CA"/>
        </w:rPr>
        <w:t xml:space="preserve"> and 141 </w:t>
      </w:r>
      <w:r w:rsidR="002534EF">
        <w:rPr>
          <w:lang w:val="en-CA"/>
        </w:rPr>
        <w:t>mM</w:t>
      </w:r>
      <w:r>
        <w:rPr>
          <w:lang w:val="en-CA"/>
        </w:rPr>
        <w:t xml:space="preserve"> of chloride are extracted from the following recording solution: “</w:t>
      </w:r>
      <w:r w:rsidRPr="009D062A">
        <w:rPr>
          <w:lang w:val="en-CA"/>
        </w:rPr>
        <w:t>130 mm NaCl, 3 mm KCl, 1.25 mm NaH</w:t>
      </w:r>
      <w:r w:rsidRPr="00ED473C">
        <w:rPr>
          <w:vertAlign w:val="subscript"/>
          <w:lang w:val="en-CA"/>
        </w:rPr>
        <w:t>2</w:t>
      </w:r>
      <w:r w:rsidRPr="009D062A">
        <w:rPr>
          <w:lang w:val="en-CA"/>
        </w:rPr>
        <w:t>PO</w:t>
      </w:r>
      <w:r w:rsidRPr="00ED473C">
        <w:rPr>
          <w:vertAlign w:val="subscript"/>
          <w:lang w:val="en-CA"/>
        </w:rPr>
        <w:t>4</w:t>
      </w:r>
      <w:r w:rsidRPr="009D062A">
        <w:rPr>
          <w:lang w:val="en-CA"/>
        </w:rPr>
        <w:t>, 26 mm NaHCO</w:t>
      </w:r>
      <w:r w:rsidRPr="00ED473C">
        <w:rPr>
          <w:vertAlign w:val="subscript"/>
          <w:lang w:val="en-CA"/>
        </w:rPr>
        <w:t>3</w:t>
      </w:r>
      <w:r w:rsidRPr="009D062A">
        <w:rPr>
          <w:lang w:val="en-CA"/>
        </w:rPr>
        <w:t>, 2 mm MgCl</w:t>
      </w:r>
      <w:r w:rsidRPr="00ED473C">
        <w:rPr>
          <w:vertAlign w:val="subscript"/>
          <w:lang w:val="en-CA"/>
        </w:rPr>
        <w:t>2</w:t>
      </w:r>
      <w:r w:rsidRPr="009D062A">
        <w:rPr>
          <w:lang w:val="en-CA"/>
        </w:rPr>
        <w:t>, 2 mm CaCl</w:t>
      </w:r>
      <w:r w:rsidRPr="00ED473C">
        <w:rPr>
          <w:vertAlign w:val="subscript"/>
          <w:lang w:val="en-CA"/>
        </w:rPr>
        <w:t>2</w:t>
      </w:r>
      <w:r w:rsidRPr="009D062A">
        <w:rPr>
          <w:lang w:val="en-CA"/>
        </w:rPr>
        <w:t xml:space="preserve"> and 10 mm glucose oxygenated with 95% O</w:t>
      </w:r>
      <w:r w:rsidRPr="00280D5C">
        <w:rPr>
          <w:vertAlign w:val="subscript"/>
          <w:lang w:val="en-CA"/>
        </w:rPr>
        <w:t>2</w:t>
      </w:r>
      <w:r w:rsidRPr="009D062A">
        <w:rPr>
          <w:lang w:val="en-CA"/>
        </w:rPr>
        <w:t>/5% CO</w:t>
      </w:r>
      <w:r w:rsidRPr="00280D5C">
        <w:rPr>
          <w:vertAlign w:val="subscript"/>
          <w:lang w:val="en-CA"/>
        </w:rPr>
        <w:t>2</w:t>
      </w:r>
      <w:r>
        <w:rPr>
          <w:vertAlign w:val="subscript"/>
          <w:lang w:val="en-CA"/>
        </w:rPr>
        <w:t>,</w:t>
      </w:r>
      <w:r w:rsidRPr="009D062A">
        <w:rPr>
          <w:lang w:val="en-CA"/>
        </w:rPr>
        <w:t xml:space="preserve"> pH 7.2–7.4, 290–310 mOsm</w:t>
      </w:r>
      <w:r>
        <w:rPr>
          <w:lang w:val="en-CA"/>
        </w:rPr>
        <w:t xml:space="preserve">.” </w:t>
      </w:r>
      <w:r w:rsidR="00CA298F">
        <w:rPr>
          <w:lang w:val="en-CA"/>
        </w:rPr>
        <w:fldChar w:fldCharType="begin"/>
      </w:r>
      <w:r w:rsidR="00CA298F">
        <w:rPr>
          <w:lang w:val="en-CA"/>
        </w:rPr>
        <w:instrText xml:space="preserve"> ADDIN ZOTERO_ITEM CSL_CITATION {"citationID":"2p2opvsqim","properties":{"formattedCitation":"{\\rtf (Andr\\uc0\\u233{} et al., 2010)}","plainCitation":"(André et al., 2010)"},"citationItems":[{"id":10368,"uris":["http://zotero.org/users/2034786/items/85FVZTRJ"],"uri":["http://zotero.org/users/2034786/items/85FVZTRJ"],"itemData":{"id":10368,"type":"article-journal","title":"Dopamine modulation of excitatory currents in the striatum is dictated by the expression of D1 or D2 receptors and modified by endocannabinoids","container-title":"European Journal of Neuroscience","page":"14-28","volume":"31","issue":"1","source":"Wiley Online Library","abstract":"Striatal medium-sized spiny neurons (MSSNs) receive glutamatergic inputs modulated presynaptically and postsynaptically by dopamine. Mice expressing the gene for enhanced green fluorescent protein as a reporter gene to identify MSSNs containing D1 or D2 receptor subtypes were used to examine dopamine modulation of spontaneous excitatory postsynaptic currents (sEPSCs) in slices and postsynaptic N-methyl-d-aspartate (NMDA) and α-amino-3-hydroxy-5-methyl-4-isoxazolepropionic acid (AMPA) currents in acutely isolated cells. The results demonstrated dopamine receptor-specific modulation of sEPSCs. Dopamine and D1 agonists increased sEPSC frequency in D1 receptor-expressing MSSNs (D1 cells), whereas dopamine and D2 agonists decreased sEPSC frequency in D2 receptor-expressing MSSNs (D2 cells). These effects were fully (D1 cells) or partially (D2 cells) mediated through retrograde signaling via endocannabinoids. A cannabinoid 1 receptor (CB1R) agonist and a blocker of anandamide transporter prevented the D1 receptor-mediated increase in sEPSC frequency in D1 cells, whereas a CB1R antagonist partially blocked the decrease in sEPSC frequency in D2 cells. At the postsynaptic level, low concentrations of a D1 receptor agonist consistently increased NMDA and AMPA currents in acutely isolated D1 cells, whereas a D2 receptor agonist decreased these currents in acutely isolated D2 cells. These results show that both glutamate release and postsynaptic excitatory currents are regulated in opposite directions by activation of D1 or D2 receptors. The direction of this regulation is also specific to D1 and D2 cells. We suggest that activation of postsynaptic dopamine receptors controls endocannabinoid mobilization, acting on presynaptic CB1Rs, thus modulating glutamate release differently in glutamate terminals projecting to D1 and D2 cells.","DOI":"10.1111/j.1460-9568.2009.07047.x","ISSN":"1460-9568","language":"en","author":[{"family":"André","given":"Véronique M."},{"family":"Cepeda","given":"Carlos"},{"family":"Cummings","given":"Damian M."},{"family":"Jocoy","given":"Emily L."},{"family":"Fisher","given":"Yvette E."},{"family":"William Yang","given":"X."},{"family":"Levine","given":"Michael S."}],"issued":{"date-parts":[["2010",1,1]]}}}],"schema":"https://github.com/citation-style-language/schema/raw/master/csl-citation.json"} </w:instrText>
      </w:r>
      <w:r w:rsidR="00CA298F">
        <w:rPr>
          <w:lang w:val="en-CA"/>
        </w:rPr>
        <w:fldChar w:fldCharType="separate"/>
      </w:r>
      <w:r w:rsidR="00CA298F" w:rsidRPr="00CA298F">
        <w:rPr>
          <w:rFonts w:eastAsia="Times New Roman"/>
        </w:rPr>
        <w:t>(André et al., 2010)</w:t>
      </w:r>
      <w:r w:rsidR="00CA298F">
        <w:rPr>
          <w:lang w:val="en-CA"/>
        </w:rPr>
        <w:fldChar w:fldCharType="end"/>
      </w:r>
      <w:r w:rsidR="00CA298F">
        <w:rPr>
          <w:lang w:val="en-CA"/>
        </w:rPr>
        <w:t>.</w:t>
      </w:r>
      <w:r w:rsidRPr="009D062A">
        <w:rPr>
          <w:lang w:val="en-CA"/>
        </w:rPr>
        <w:t xml:space="preserve"> </w:t>
      </w:r>
    </w:p>
    <w:p w14:paraId="2F8D85C7" w14:textId="77777777" w:rsidR="00D82F03" w:rsidRPr="00937DCA" w:rsidRDefault="00D82F03" w:rsidP="00D82F03">
      <w:pPr>
        <w:rPr>
          <w:sz w:val="20"/>
          <w:szCs w:val="20"/>
        </w:rPr>
      </w:pPr>
    </w:p>
    <w:p w14:paraId="6351F8EF" w14:textId="1FF1D82E" w:rsidR="00D82F03" w:rsidRDefault="00D82F03" w:rsidP="00D82F03">
      <w:pPr>
        <w:rPr>
          <w:lang w:val="en-CA"/>
        </w:rPr>
      </w:pPr>
      <w:r>
        <w:rPr>
          <w:lang w:val="en-CA"/>
        </w:rPr>
        <w:t xml:space="preserve">Because electrophysiologists </w:t>
      </w:r>
      <w:r w:rsidR="00D049F9">
        <w:rPr>
          <w:lang w:val="en-CA"/>
        </w:rPr>
        <w:t>attempt to</w:t>
      </w:r>
      <w:r>
        <w:rPr>
          <w:lang w:val="en-CA"/>
        </w:rPr>
        <w:t xml:space="preserve"> mimic their extracellular solutions after cerebrospinal fluid, </w:t>
      </w:r>
      <w:r w:rsidR="00257FD8">
        <w:rPr>
          <w:lang w:val="en-CA"/>
        </w:rPr>
        <w:t xml:space="preserve">it is not surprising that </w:t>
      </w:r>
      <w:r>
        <w:rPr>
          <w:lang w:val="en-CA"/>
        </w:rPr>
        <w:t>similar major ion and common compounds concentrations tend to be used throughout the neu</w:t>
      </w:r>
      <w:r w:rsidR="003A103F">
        <w:rPr>
          <w:lang w:val="en-CA"/>
        </w:rPr>
        <w:t>ron electrophysiology community</w:t>
      </w:r>
      <w:r>
        <w:rPr>
          <w:lang w:val="en-CA"/>
        </w:rPr>
        <w:t xml:space="preserve">. </w:t>
      </w:r>
      <w:r w:rsidR="00C04EF1">
        <w:rPr>
          <w:lang w:val="en-CA"/>
        </w:rPr>
        <w:t>Therefore, I expect</w:t>
      </w:r>
      <w:r w:rsidR="002A6A73">
        <w:rPr>
          <w:lang w:val="en-CA"/>
        </w:rPr>
        <w:t>ed</w:t>
      </w:r>
      <w:r w:rsidR="00C04EF1">
        <w:rPr>
          <w:lang w:val="en-CA"/>
        </w:rPr>
        <w:t xml:space="preserve"> external solutions </w:t>
      </w:r>
      <w:r w:rsidR="00C548CD">
        <w:rPr>
          <w:lang w:val="en-CA"/>
        </w:rPr>
        <w:t>to use relatively</w:t>
      </w:r>
      <w:r w:rsidR="002A6A73">
        <w:rPr>
          <w:lang w:val="en-CA"/>
        </w:rPr>
        <w:t xml:space="preserve"> similar recipes, the differences in which would not account for significant portions</w:t>
      </w:r>
      <w:r w:rsidR="00647AFD">
        <w:rPr>
          <w:lang w:val="en-CA"/>
        </w:rPr>
        <w:t xml:space="preserve"> of ephys study-to-study variability. </w:t>
      </w:r>
      <w:r>
        <w:rPr>
          <w:lang w:val="en-CA"/>
        </w:rPr>
        <w:t xml:space="preserve">I observed the following general trends throughout the literature: external solutions use ~150 mM of sodium and ~130 mM of chloride </w:t>
      </w:r>
      <w:r>
        <w:rPr>
          <w:lang w:val="en-CA"/>
        </w:rPr>
        <w:lastRenderedPageBreak/>
        <w:t>with small amounts (1-3 mM) of magnesium and calcium (Figure 4). The potassium concentration is commonly kept very close to 0 mM; however, I identified a subset (~10%) of articles that include 5-6 mM of K into their artificial cerebrospinal fluid (ACSF) composition. On the other hand, there is a clear distinction between internal solutions used by patch-clamp and sharp electrodes: the former commonly uses ~140 mM of potassium with a wide variety of chloride concentrations (0-200 mM), magnesium (1-8 mM) and sodium (0-50 mM); while the latter tends to contain several moles of potassium, typically paired up with acetate, methylsulfate or chloride.</w:t>
      </w:r>
      <w:r w:rsidR="001043AD">
        <w:rPr>
          <w:lang w:val="en-CA"/>
        </w:rPr>
        <w:t xml:space="preserve"> </w:t>
      </w:r>
    </w:p>
    <w:p w14:paraId="5AC7DA44" w14:textId="77777777" w:rsidR="00D82F03" w:rsidRDefault="00D82F03" w:rsidP="00D82F03"/>
    <w:p w14:paraId="400D3CB1" w14:textId="03196084" w:rsidR="00D82F03" w:rsidRDefault="00D82F03" w:rsidP="00D82F03">
      <w:r>
        <w:t xml:space="preserve">Next, I examined the distributions of the 26 extracted major ions and other compounds concentrations in experimental solution recipes. I excluded chemical compounds that were used less than ten times from this recipe analysis. The concentration values of major ions (Na, K, Cl, Ca, Mg) used in extracellular solutions generally follow </w:t>
      </w:r>
      <w:r w:rsidR="00911C0C">
        <w:t xml:space="preserve">approximately </w:t>
      </w:r>
      <w:r>
        <w:t>normal distributions</w:t>
      </w:r>
      <w:r w:rsidRPr="00FC55E6">
        <w:t xml:space="preserve"> </w:t>
      </w:r>
      <w:r>
        <w:t>(Figure 4A). However, the other common compounds concentrations are not normally distributed across the recipes: glucose is primarily used at a concentration of 10 mM, with the rest of the recipes increasing it up to 40 mM; and HEPES is usually not included into ACSF, but in 10% of the recipes it was present at a concentration of 10 mM.</w:t>
      </w:r>
    </w:p>
    <w:p w14:paraId="56DE31E9" w14:textId="77777777" w:rsidR="00D82F03" w:rsidRDefault="00D82F03" w:rsidP="00D82F03"/>
    <w:p w14:paraId="252D88CB" w14:textId="5D9B282A" w:rsidR="00D82F03" w:rsidRDefault="00102AA8" w:rsidP="00D82F03">
      <w:r>
        <w:t>The recipes</w:t>
      </w:r>
      <w:r w:rsidR="00D82F03">
        <w:t xml:space="preserve"> of intracellular solutions </w:t>
      </w:r>
      <w:r w:rsidR="00587B88">
        <w:t>vary more</w:t>
      </w:r>
      <w:r w:rsidR="002175EA">
        <w:t xml:space="preserve"> than</w:t>
      </w:r>
      <w:r>
        <w:t xml:space="preserve"> the compositions of extracellula</w:t>
      </w:r>
      <w:r w:rsidR="00B41E48">
        <w:t>r solutions</w:t>
      </w:r>
      <w:r w:rsidR="00D82F03">
        <w:t>. Potassium concentration values are almost uniformly distributed, except for the large peaks at</w:t>
      </w:r>
    </w:p>
    <w:p w14:paraId="5EE5A2B8" w14:textId="1B3608E0" w:rsidR="00D82F03" w:rsidRDefault="00D82F03" w:rsidP="00D82F03">
      <w:r>
        <w:t xml:space="preserve">130, 135 and 140 mM. (Figure 4B). Cesium concentration values closely follow potassium’s distribution, </w:t>
      </w:r>
      <w:r w:rsidR="005717A5">
        <w:t>since</w:t>
      </w:r>
      <w:r>
        <w:t xml:space="preserve"> voltage-clamp recordings utilize cesium-based recipes</w:t>
      </w:r>
      <w:r w:rsidR="009037F4">
        <w:t xml:space="preserve"> to block </w:t>
      </w:r>
      <w:r w:rsidR="006A397F">
        <w:t>K channels</w:t>
      </w:r>
      <w:r>
        <w:t xml:space="preserve">. </w:t>
      </w:r>
    </w:p>
    <w:p w14:paraId="2AA057EB" w14:textId="77777777" w:rsidR="00D82F03" w:rsidRDefault="00D82F03" w:rsidP="00D82F03"/>
    <w:p w14:paraId="64599B80" w14:textId="3303CC71" w:rsidR="00D82F03" w:rsidRDefault="00D03BB3" w:rsidP="00D82F03">
      <w:pPr>
        <w:keepNext/>
      </w:pPr>
      <w:r w:rsidRPr="00FE0724">
        <w:rPr>
          <w:noProof/>
        </w:rPr>
        <w:lastRenderedPageBreak/>
        <w:drawing>
          <wp:anchor distT="0" distB="0" distL="114300" distR="114300" simplePos="0" relativeHeight="251679744" behindDoc="0" locked="0" layoutInCell="1" allowOverlap="1" wp14:anchorId="0EB6339F" wp14:editId="5FD4F340">
            <wp:simplePos x="0" y="0"/>
            <wp:positionH relativeFrom="column">
              <wp:posOffset>1077029</wp:posOffset>
            </wp:positionH>
            <wp:positionV relativeFrom="paragraph">
              <wp:posOffset>347125</wp:posOffset>
            </wp:positionV>
            <wp:extent cx="2474807" cy="1512646"/>
            <wp:effectExtent l="0" t="0" r="0" b="1143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4807" cy="1512646"/>
                    </a:xfrm>
                    <a:prstGeom prst="rect">
                      <a:avLst/>
                    </a:prstGeom>
                  </pic:spPr>
                </pic:pic>
              </a:graphicData>
            </a:graphic>
            <wp14:sizeRelH relativeFrom="page">
              <wp14:pctWidth>0</wp14:pctWidth>
            </wp14:sizeRelH>
            <wp14:sizeRelV relativeFrom="page">
              <wp14:pctHeight>0</wp14:pctHeight>
            </wp14:sizeRelV>
          </wp:anchor>
        </w:drawing>
      </w:r>
      <w:r w:rsidR="00A66BC0" w:rsidRPr="00A66BC0">
        <w:rPr>
          <w:noProof/>
        </w:rPr>
        <w:drawing>
          <wp:inline distT="0" distB="0" distL="0" distR="0" wp14:anchorId="33C6EC9C" wp14:editId="05038FED">
            <wp:extent cx="5943600" cy="2927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27350"/>
                    </a:xfrm>
                    <a:prstGeom prst="rect">
                      <a:avLst/>
                    </a:prstGeom>
                  </pic:spPr>
                </pic:pic>
              </a:graphicData>
            </a:graphic>
          </wp:inline>
        </w:drawing>
      </w:r>
      <w:r w:rsidR="00D82F03">
        <w:rPr>
          <w:noProof/>
        </w:rPr>
        <mc:AlternateContent>
          <mc:Choice Requires="wps">
            <w:drawing>
              <wp:anchor distT="0" distB="0" distL="114300" distR="114300" simplePos="0" relativeHeight="251673600" behindDoc="0" locked="0" layoutInCell="1" allowOverlap="1" wp14:anchorId="3D1BBDEA" wp14:editId="730EDC8B">
                <wp:simplePos x="0" y="0"/>
                <wp:positionH relativeFrom="column">
                  <wp:posOffset>51435</wp:posOffset>
                </wp:positionH>
                <wp:positionV relativeFrom="paragraph">
                  <wp:posOffset>2517352</wp:posOffset>
                </wp:positionV>
                <wp:extent cx="339090" cy="45974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5D38BE21" w14:textId="77777777" w:rsidR="00F455A3" w:rsidRPr="00D76E19" w:rsidRDefault="00F455A3"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BBDEA" id="Text Box 32" o:spid="_x0000_s1027" type="#_x0000_t202" style="position:absolute;margin-left:4.05pt;margin-top:198.2pt;width:26.7pt;height:3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rIbywCAABeBAAADgAAAGRycy9lMm9Eb2MueG1srFRdb9owFH2ftP9g+X2Er64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" filled="f" stroked="f">
                <v:textbox>
                  <w:txbxContent>
                    <w:p w14:paraId="5D38BE21" w14:textId="77777777" w:rsidR="00F455A3" w:rsidRPr="00D76E19" w:rsidRDefault="00F455A3"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D82F03" w:rsidRPr="00FE0724">
        <w:rPr>
          <w:noProof/>
        </w:rPr>
        <w:t xml:space="preserve"> </w:t>
      </w:r>
      <w:r w:rsidR="00D82F03">
        <w:rPr>
          <w:noProof/>
        </w:rPr>
        <mc:AlternateContent>
          <mc:Choice Requires="wps">
            <w:drawing>
              <wp:anchor distT="0" distB="0" distL="114300" distR="114300" simplePos="0" relativeHeight="251672576" behindDoc="0" locked="0" layoutInCell="1" allowOverlap="1" wp14:anchorId="4AF68FD8" wp14:editId="6FF9302D">
                <wp:simplePos x="0" y="0"/>
                <wp:positionH relativeFrom="column">
                  <wp:posOffset>51435</wp:posOffset>
                </wp:positionH>
                <wp:positionV relativeFrom="paragraph">
                  <wp:posOffset>-222885</wp:posOffset>
                </wp:positionV>
                <wp:extent cx="339090" cy="45974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6FDCFE0D" w14:textId="77777777" w:rsidR="00F455A3" w:rsidRPr="00D76E19" w:rsidRDefault="00F455A3"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68FD8" id="Text Box 31" o:spid="_x0000_s1028" type="#_x0000_t202" style="position:absolute;margin-left:4.05pt;margin-top:-17.5pt;width:26.7pt;height:36.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r0pCwCAABeBAAADgAAAGRycy9lMm9Eb2MueG1srFRdb9owFH2ftP9g+X2Er64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" filled="f" stroked="f">
                <v:textbox>
                  <w:txbxContent>
                    <w:p w14:paraId="6FDCFE0D" w14:textId="77777777" w:rsidR="00F455A3" w:rsidRPr="00D76E19" w:rsidRDefault="00F455A3"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14:paraId="15CBF880" w14:textId="5604654A" w:rsidR="00624B22" w:rsidRDefault="00D82F03" w:rsidP="00624B22">
      <w:pPr>
        <w:keepNext/>
      </w:pPr>
      <w:r w:rsidRPr="00D22101">
        <w:rPr>
          <w:noProof/>
        </w:rPr>
        <w:drawing>
          <wp:anchor distT="0" distB="0" distL="114300" distR="114300" simplePos="0" relativeHeight="251680768" behindDoc="0" locked="0" layoutInCell="1" allowOverlap="1" wp14:anchorId="45BA1EF7" wp14:editId="1042C3DF">
            <wp:simplePos x="0" y="0"/>
            <wp:positionH relativeFrom="column">
              <wp:posOffset>1080135</wp:posOffset>
            </wp:positionH>
            <wp:positionV relativeFrom="paragraph">
              <wp:posOffset>75353</wp:posOffset>
            </wp:positionV>
            <wp:extent cx="2501265" cy="18034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01265" cy="18034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C610931" wp14:editId="61AA8C11">
            <wp:extent cx="5935345" cy="2540000"/>
            <wp:effectExtent l="0" t="0" r="8255" b="0"/>
            <wp:docPr id="17" name="Picture 17" descr="../../Neuroelectro%20documents/Plots/InternalConc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electro%20documents/Plots/InternalConcs.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2540000"/>
                    </a:xfrm>
                    <a:prstGeom prst="rect">
                      <a:avLst/>
                    </a:prstGeom>
                    <a:noFill/>
                    <a:ln>
                      <a:noFill/>
                    </a:ln>
                  </pic:spPr>
                </pic:pic>
              </a:graphicData>
            </a:graphic>
          </wp:inline>
        </w:drawing>
      </w:r>
    </w:p>
    <w:p w14:paraId="4F5463A7" w14:textId="4559B7BF" w:rsidR="00D82F03" w:rsidRPr="00624B22" w:rsidRDefault="00624B22" w:rsidP="0060674A">
      <w:pPr>
        <w:pStyle w:val="Caption"/>
      </w:pPr>
      <w:bookmarkStart w:id="83" w:name="_Toc468462371"/>
      <w:commentRangeStart w:id="84"/>
      <w:r>
        <w:t xml:space="preserve">Figure </w:t>
      </w:r>
      <w:r w:rsidR="00793918">
        <w:fldChar w:fldCharType="begin"/>
      </w:r>
      <w:r w:rsidR="00793918">
        <w:instrText xml:space="preserve"> SEQ Figure \* ARABIC </w:instrText>
      </w:r>
      <w:r w:rsidR="00793918">
        <w:fldChar w:fldCharType="separate"/>
      </w:r>
      <w:r w:rsidR="00A332DA">
        <w:rPr>
          <w:noProof/>
        </w:rPr>
        <w:t>4</w:t>
      </w:r>
      <w:r w:rsidR="00793918">
        <w:fldChar w:fldCharType="end"/>
      </w:r>
      <w:r>
        <w:t xml:space="preserve">: </w:t>
      </w:r>
      <w:commentRangeEnd w:id="84"/>
      <w:r w:rsidR="002631E5">
        <w:rPr>
          <w:rStyle w:val="CommentReference"/>
          <w:rFonts w:asciiTheme="minorHAnsi" w:eastAsiaTheme="minorHAnsi" w:hAnsiTheme="minorHAnsi" w:cstheme="minorBidi"/>
          <w:b w:val="0"/>
          <w:bCs w:val="0"/>
          <w:color w:val="00000A"/>
        </w:rPr>
        <w:commentReference w:id="84"/>
      </w:r>
      <w:r w:rsidR="00D82F03" w:rsidRPr="00624B22">
        <w:t>Chemical compositions of experimental solutions. Data from 731 curated Patch-clamp solutions. Histograms of compounds that are commonly found in: A) External (extracellular, ACSF) and B) internal (pipette, electrode) solutions. The ion concentrations were calculated by summing concentrations of their respective compounds, assuming complete dissociation. Histogram bin width is set to 1 mM on the main plots and to 0.5 mM on the 0-15 mM histograms.</w:t>
      </w:r>
      <w:bookmarkEnd w:id="83"/>
      <w:r w:rsidR="00770696">
        <w:t xml:space="preserve"> Arrows denote CSF composition as described in </w:t>
      </w:r>
      <w:r w:rsidR="004F5914">
        <w:t>medical literature</w:t>
      </w:r>
      <w:r w:rsidR="00442C7D">
        <w:t>: “</w:t>
      </w:r>
      <w:r w:rsidR="00442C7D" w:rsidRPr="00442C7D">
        <w:t>142 Na</w:t>
      </w:r>
      <w:r w:rsidR="00442C7D" w:rsidRPr="00442C7D">
        <w:rPr>
          <w:vertAlign w:val="superscript"/>
        </w:rPr>
        <w:t>+</w:t>
      </w:r>
      <w:r w:rsidR="00442C7D" w:rsidRPr="00442C7D">
        <w:t>, 2.5 K</w:t>
      </w:r>
      <w:r w:rsidR="00442C7D" w:rsidRPr="00442C7D">
        <w:rPr>
          <w:vertAlign w:val="superscript"/>
        </w:rPr>
        <w:t>+</w:t>
      </w:r>
      <w:r w:rsidR="00442C7D" w:rsidRPr="00442C7D">
        <w:t>, 1.3 Ca</w:t>
      </w:r>
      <w:r w:rsidR="00442C7D" w:rsidRPr="00442C7D">
        <w:rPr>
          <w:vertAlign w:val="superscript"/>
        </w:rPr>
        <w:t>++</w:t>
      </w:r>
      <w:r w:rsidR="00442C7D" w:rsidRPr="00442C7D">
        <w:t>, 0.8 Mg</w:t>
      </w:r>
      <w:r w:rsidR="00442C7D" w:rsidRPr="00442C7D">
        <w:rPr>
          <w:vertAlign w:val="superscript"/>
        </w:rPr>
        <w:t>++</w:t>
      </w:r>
      <w:r w:rsidR="00442C7D" w:rsidRPr="00442C7D">
        <w:t>, 124 Cl</w:t>
      </w:r>
      <w:r w:rsidR="00442C7D" w:rsidRPr="00442C7D">
        <w:rPr>
          <w:vertAlign w:val="superscript"/>
        </w:rPr>
        <w:t>-</w:t>
      </w:r>
      <w:r w:rsidR="00442C7D" w:rsidRPr="00442C7D">
        <w:t>, 3.9 glucose”</w:t>
      </w:r>
      <w:r w:rsidR="00770696">
        <w:t xml:space="preserve"> </w:t>
      </w:r>
      <w:r w:rsidR="00F56D8F">
        <w:fldChar w:fldCharType="begin"/>
      </w:r>
      <w:r w:rsidR="00F56D8F">
        <w:instrText xml:space="preserve"> ADDIN ZOTERO_ITEM CSL_CITATION {"citationID":"1iqsg7pn3q","properties":{"formattedCitation":"(Hall, 2015)","plainCitation":"(Hall, 2015)"},"citationItems":[{"id":10415,"uris":["http://zotero.org/users/2034786/items/ZX3985D5"],"uri":["http://zotero.org/users/2034786/items/ZX3985D5"],"itemData":{"id":10415,"type":"book","title":"Guyton and Hall textbook of medical physiology","publisher":"Elsevier Health Sciences","ISBN":"0-323-38930-9","author":[{"family":"Hall","given":"John E"}],"issued":{"date-parts":[["2015"]]}}}],"schema":"https://github.com/citation-style-language/schema/raw/master/csl-citation.json"} </w:instrText>
      </w:r>
      <w:r w:rsidR="00F56D8F">
        <w:fldChar w:fldCharType="separate"/>
      </w:r>
      <w:r w:rsidR="00F56D8F">
        <w:rPr>
          <w:noProof/>
        </w:rPr>
        <w:t>(Hall, 2015)</w:t>
      </w:r>
      <w:r w:rsidR="00F56D8F">
        <w:fldChar w:fldCharType="end"/>
      </w:r>
      <w:r w:rsidR="00F56D8F">
        <w:t>.</w:t>
      </w:r>
      <w:r w:rsidR="00D03BB3" w:rsidRPr="00D03BB3">
        <w:rPr>
          <w:noProof/>
        </w:rPr>
        <w:t xml:space="preserve"> </w:t>
      </w:r>
    </w:p>
    <w:p w14:paraId="737FEB6F" w14:textId="77777777" w:rsidR="00D82F03" w:rsidRDefault="00D82F03" w:rsidP="00D82F03"/>
    <w:p w14:paraId="3417A5CF" w14:textId="77777777" w:rsidR="00DC2CD4" w:rsidRDefault="00DC2CD4" w:rsidP="00DC2CD4">
      <w:r>
        <w:t xml:space="preserve">There is a lot of variation in internal sodium and chloride concentrations, though both distributions are skewed towards the 0-30 mM range. Magnesium and ATP are predominantly </w:t>
      </w:r>
      <w:r>
        <w:lastRenderedPageBreak/>
        <w:t xml:space="preserve">used at 2 mM and 4 mM concentrations. Additionally, HEPES, GTP and EGTA are consistently included into pipette solutions at the respective concentrations of 10 mM, 0-1 mM and 0-11 mM. Finally, calcium, glucose and BAPTA are rarely included into the intracellular solutions at small concentrations </w:t>
      </w:r>
      <w:r>
        <w:fldChar w:fldCharType="begin"/>
      </w:r>
      <w:r>
        <w:instrText xml:space="preserve"> ADDIN ZOTERO_ITEM CSL_CITATION {"citationID":"2jglghtbdt","properties":{"formattedCitation":"(Gall et al., 2003; Goldfarb et al., 2007; Prestori et al., 2008)","plainCitation":"(Gall et al., 2003; Goldfarb et al., 2007; Prestori et al., 2008)"},"citationItems":[{"id":10370,"uris":["http://zotero.org/users/2034786/items/93Z7F8K5"],"uri":["http://zotero.org/users/2034786/items/93Z7F8K5"],"itemData":{"id":10370,"type":"article-journal","title":"Altered neuronal excitability in cerebellar granule cells of mice lacking calretinin","container-title":"The Journal of neuroscience","page":"9320-9327","volume":"23","issue":"28","ISSN":"0270-6474","journalAbbreviation":"The Journal of neuroscience","author":[{"family":"Gall","given":"David"},{"family":"Roussel","given":"Céline"},{"family":"Susa","given":"Isabella"},{"family":"D'Angelo","given":"Egidio"},{"family":"Rossi","given":"Paola"},{"family":"Bearzatto","given":"Bertrand"},{"family":"Galas","given":"Marie Christine"},{"family":"Blum","given":"David"},{"family":"Schurmans","given":"Stéphane"},{"family":"Schiffmann","given":"Serge N"}],"issued":{"date-parts":[["2003"]]}}},{"id":10371,"uris":["http://zotero.org/users/2034786/items/53JF6AX5"],"uri":["http://zotero.org/users/2034786/items/53JF6AX5"],"itemData":{"id":10371,"type":"article-journal","title":"Fibroblast growth factor homologous factors control neuronal excitability through modulation of voltage-gated sodium channels","container-title":"Neuron","page":"449-463","volume":"55","issue":"3","ISSN":"0896-6273","journalAbbreviation":"Neuron","author":[{"family":"Goldfarb","given":"Mitchell"},{"family":"Schoorlemmer","given":"Jon"},{"family":"Williams","given":"Anthony"},{"family":"Diwakar","given":"Shyam"},{"family":"Wang","given":"Qing"},{"family":"Huang","given":"Xiao"},{"family":"Giza","given":"Joanna"},{"family":"Tchetchik","given":"Dafna"},{"family":"Kelley","given":"Kevin"},{"family":"Vega","given":"Ana"}],"issued":{"date-parts":[["2007"]]}}},{"id":10372,"uris":["http://zotero.org/users/2034786/items/WUSGR34E"],"uri":["http://zotero.org/users/2034786/items/WUSGR34E"],"itemData":{"id":10372,"type":"article-journal","title":"Altered neuron excitability and synaptic plasticity in the cerebellar granular layer of juvenile prion protein knock-out mice with impaired motor control","container-title":"The Journal of neuroscience","page":"7091-7103","volume":"28","issue":"28","ISSN":"0270-6474","journalAbbreviation":"The Journal of neuroscience","author":[{"family":"Prestori","given":"Francesca"},{"family":"Rossi","given":"Paola"},{"family":"Bearzatto","given":"Bertrand"},{"family":"Lainé","given":"Jeanne"},{"family":"Necchi","given":"Daniela"},{"family":"Diwakar","given":"Shyam"},{"family":"Schiffmann","given":"Serge N"},{"family":"Axelrad","given":"Herbert"},{"family":"D'Angelo","given":"Egidio"}],"issued":{"date-parts":[["2008"]]}}}],"schema":"https://github.com/citation-style-language/schema/raw/master/csl-citation.json"} </w:instrText>
      </w:r>
      <w:r>
        <w:fldChar w:fldCharType="separate"/>
      </w:r>
      <w:r>
        <w:rPr>
          <w:noProof/>
        </w:rPr>
        <w:t>(Gall et al., 2003; Goldfarb et al., 2007; Prestori et al., 2008)</w:t>
      </w:r>
      <w:r>
        <w:fldChar w:fldCharType="end"/>
      </w:r>
      <w:r>
        <w:t>. It is important to remember that the concentration values extraction algorithm performs at roughly 90% accuracy, and while the above concentration value distributions represent the true summary of recipes used by electrophysiologists, some of the edge cases (internal Ca, glucose and BAPTA concentrations) have slightly inflated numbers.</w:t>
      </w:r>
    </w:p>
    <w:p w14:paraId="5A9319AE" w14:textId="77777777" w:rsidR="00DC2CD4" w:rsidRDefault="00DC2CD4" w:rsidP="00DC2CD4"/>
    <w:p w14:paraId="0D780580" w14:textId="6540CA11" w:rsidR="00D82F03" w:rsidRDefault="00B9209B" w:rsidP="00D82F03">
      <w:r>
        <w:t xml:space="preserve">The above exploration gives the impression of a great deal of at least minor variability in solution makeups. A quantitative analysis confirms this: considering only the five major ions, </w:t>
      </w:r>
      <w:r w:rsidR="00112E1C">
        <w:t>there are 358</w:t>
      </w:r>
      <w:r w:rsidR="00AD702B">
        <w:t xml:space="preserve"> (49%)</w:t>
      </w:r>
      <w:r w:rsidR="009C7700">
        <w:t xml:space="preserve"> different external and 482 (66%)</w:t>
      </w:r>
      <w:r w:rsidR="009246DA">
        <w:t xml:space="preserve"> different</w:t>
      </w:r>
      <w:r>
        <w:t xml:space="preserve"> internal so</w:t>
      </w:r>
      <w:r w:rsidR="00274773">
        <w:t>lutions in my data</w:t>
      </w:r>
      <w:r w:rsidR="00A0707C">
        <w:t>, with 603 (82</w:t>
      </w:r>
      <w:r w:rsidR="00612766">
        <w:t>%)</w:t>
      </w:r>
      <w:r>
        <w:t xml:space="preserve"> </w:t>
      </w:r>
      <w:r w:rsidR="00666A62">
        <w:t xml:space="preserve">papers using </w:t>
      </w:r>
      <w:r>
        <w:t xml:space="preserve">unique combinations </w:t>
      </w:r>
      <w:r w:rsidR="00B1134C">
        <w:t xml:space="preserve">of the two </w:t>
      </w:r>
      <w:r w:rsidR="00327787">
        <w:t xml:space="preserve">– out of </w:t>
      </w:r>
      <w:r>
        <w:t>731 possible</w:t>
      </w:r>
      <w:r w:rsidR="00830CE9">
        <w:t xml:space="preserve"> </w:t>
      </w:r>
      <w:r w:rsidR="001B6F0F">
        <w:t xml:space="preserve">patch-clamp solution </w:t>
      </w:r>
      <w:r w:rsidR="00830CE9">
        <w:t>recipes</w:t>
      </w:r>
      <w:r>
        <w:t>.</w:t>
      </w:r>
      <w:r w:rsidR="004E15BB">
        <w:t xml:space="preserve"> </w:t>
      </w:r>
      <w:r w:rsidR="00D82F03">
        <w:t>The most frequent ACSF recipe was used 62 times, (in mM): 151.25 Na, 2.5 K, 133.5 Cl, 1 Mg, 2 Ca. This recipe was most commonly used by the Spruston lab: 6 times over the course of almost 20 years: “</w:t>
      </w:r>
      <w:r w:rsidR="00D82F03" w:rsidRPr="006B05D0">
        <w:t>ACSF consisted of 125 mM NaCl, 2.5 mM KCl, 25 mM NaHCO</w:t>
      </w:r>
      <w:r w:rsidR="00D82F03" w:rsidRPr="0020687C">
        <w:rPr>
          <w:vertAlign w:val="subscript"/>
        </w:rPr>
        <w:t>3</w:t>
      </w:r>
      <w:r w:rsidR="00D82F03" w:rsidRPr="006B05D0">
        <w:t>, 1.25 mM NaH</w:t>
      </w:r>
      <w:r w:rsidR="00D82F03" w:rsidRPr="0020687C">
        <w:rPr>
          <w:vertAlign w:val="subscript"/>
        </w:rPr>
        <w:t>2</w:t>
      </w:r>
      <w:r w:rsidR="00D82F03" w:rsidRPr="006B05D0">
        <w:t>PO</w:t>
      </w:r>
      <w:r w:rsidR="00D82F03" w:rsidRPr="0020687C">
        <w:rPr>
          <w:vertAlign w:val="subscript"/>
        </w:rPr>
        <w:t>4</w:t>
      </w:r>
      <w:r w:rsidR="00D82F03" w:rsidRPr="006B05D0">
        <w:t>, 1 mM MgCl</w:t>
      </w:r>
      <w:r w:rsidR="00D82F03" w:rsidRPr="0020687C">
        <w:rPr>
          <w:vertAlign w:val="subscript"/>
        </w:rPr>
        <w:t>2</w:t>
      </w:r>
      <w:r w:rsidR="00D82F03" w:rsidRPr="006B05D0">
        <w:t>, 2 mM CaCl</w:t>
      </w:r>
      <w:r w:rsidR="00D82F03" w:rsidRPr="0020687C">
        <w:rPr>
          <w:vertAlign w:val="subscript"/>
        </w:rPr>
        <w:t>2</w:t>
      </w:r>
      <w:r w:rsidR="00D82F03" w:rsidRPr="006B05D0">
        <w:t>, and 25 mM dextrose</w:t>
      </w:r>
      <w:r w:rsidR="00D82F03">
        <w:t xml:space="preserve">” </w:t>
      </w:r>
      <w:r w:rsidR="007B2A60">
        <w:fldChar w:fldCharType="begin"/>
      </w:r>
      <w:r w:rsidR="0035418F">
        <w:instrText xml:space="preserve"> ADDIN ZOTERO_ITEM CSL_CITATION {"citationID":"kFl5qxXO","properties":{"formattedCitation":"{\\rtf (Cembrowski et al., 2016; Cooper et al., 2003; Golding et al., 2005; Graves et al., 2012; L\\uc0\\u252{}bke et al., 1998; Staff et al., 2000)}","plainCitation":"(Cembrowski et al., 2016; Cooper et al., 2003; Golding et al., 2005; Graves et al., 2012; Lübke et al., 1998; Staff et al., 2000)"},"citationItems":[{"id":10375,"uris":["http://zotero.org/users/2034786/items/TMF29QK8"],"uri":["http://zotero.org/users/2034786/items/TMF29QK8"],"itemData":{"id":10375,"type":"article-journal","title":"Spatial gene-expression gradients underlie prominent heterogeneity of CA1 pyramidal neurons","container-title":"Neuron","page":"351-368","volume":"89","issue":"2","ISSN":"0896-6273","journalAbbreviation":"Neuron","author":[{"family":"Cembrowski","given":"Mark S"},{"family":"Bachman","given":"Julia L"},{"family":"Wang","given":"Lihua"},{"family":"Sugino","given":"Ken"},{"family":"Shields","given":"Brenda C"},{"family":"Spruston","given":"Nelson"}],"issued":{"date-parts":[["2016"]]}}},{"id":10244,"uris":["http://zotero.org/users/2034786/items/QVNTSJIJ"],"uri":["http://zotero.org/users/2034786/items/QVNTSJIJ"],"itemData":{"id":10244,"type":"article-journal","title":"Psychostimulant-induced plasticity of intrinsic neuronal excitability in ventral subiculum","container-title":"The Journal of Neuroscience: The Official Journal of the Society for Neuroscience","page":"9937-9946","volume":"23","issue":"30","source":"PubMed","abstract":"Psychostimulant drugs such as amphetamine are prescribed to increase vigilance, suppress appetite, and treat attention disorders, but they powerfully activate the dopamine system and have serious abuse potential. Repeated psychostimulant exposure induces neuronal plasticity within the mesolimbic dopamine system. Here we present evidence that repeated amphetamine exposure results in a suppression of intrinsic neuronal excitability in the ventral subiculum, a hippocampal region that activates dopamine neurotransmission. We used patch-clamp recordings from brain slices obtained at different times after withdrawal from repeated amphetamine exposure to determine the long-term effects of amphetamine on subicular excitability. Using several postsynaptic indices of sodium channel function, our results show that excitability is decreased for days, but not weeks, after repeated amphetamine exposure. The resulting increase in action potential threshold and decrease in postsynaptic amplification of excitatory synaptic input provide the first direct evidence that psychostimulants induce plasticity of hippocampal output and suggest one mechanism by which drug withdrawal may influence limbic dopamine-dependent learning and memory.","ISSN":"1529-2401","note":"PMID: 14586024","journalAbbreviation":"J. Neurosci.","language":"ENG","author":[{"family":"Cooper","given":"Donald C."},{"family":"Moore","given":"Shannon J."},{"family":"Staff","given":"Nathan P."},{"family":"Spruston","given":"Nelson"}],"issued":{"date-parts":[["2003",10,29]]}}},{"id":10246,"uris":["http://zotero.org/users/2034786/items/3N4K4V4R"],"uri":["http://zotero.org/users/2034786/items/3N4K4V4R"],"itemData":{"id":10246,"type":"article-journal","title":"Factors mediating powerful voltage attenuation along CA1 pyramidal neuron dendrites","container-title":"The Journal of Physiology","page":"69-82","volume":"568","issue":"Pt 1","source":"PubMed","abstract":"We performed simultaneous patch-electrode recordings from the soma and apical dendrite of CA1 pyramidal neurons in hippocampal slices, in order to determine the degree of voltage attenuation along CA1 dendrites. Fifty per cent attenuation of steady-state somatic voltage changes occurred at a distance of 238 microm from the soma in control and 409 microm after blocking the hyperpolarization-activated (H) conductance. The morphology of three neurons was reconstructed and used to generate computer models, which were adjusted to fit the somatic and dendritic voltage responses. These models identify several factors contributing to the voltage attenuation along CA1 dendrites, including high axial cytoplasmic resistivity, low membrane resistivity, and large H conductance. In most cells the resting membrane conductances, including the H conductances, were larger in the dendrites than the soma. Simulations suggest that synaptic potentials attenuate enormously as they propagate from the dendrite to the soma, with greater than 100-fold attenuation for synapses on many small, distal dendrites. A prediction of this powerful EPSP attenuation is that distal synaptic inputs are likely only to be effective in the presence of conductance scaling, dendritic excitability, or both.","DOI":"10.1113/jphysiol.2005.086793","ISSN":"0022-3751","note":"PMID: 16002454\nPMCID: PMC1474764","journalAbbreviation":"J. Physiol. (Lond.)","language":"ENG","author":[{"family":"Golding","given":"Nace L."},{"family":"Mickus","given":"Timothy J."},{"family":"Katz","given":"Yael"},{"family":"Kath","given":"William L."},{"family":"Spruston","given":"Nelson"}],"issued":{"date-parts":[["2005",10,1]]}}},{"id":10248,"uris":["http://zotero.org/users/2034786/items/57S3MTPI"],"uri":["http://zotero.org/users/2034786/items/57S3MTPI"],"itemData":{"id":10248,"type":"article-journal","title":"Hippocampal pyramidal neurons comprise two distinct cell types that are countermodulated by metabotropic receptors","container-title":"Neuron","page":"776-789","volume":"76","issue":"4","source":"PubMed","abstract":"Relating the function of neuronal cell types to information processing and behavior is a central goal of neuroscience. In the hippocampus, pyramidal cells in CA1 and the subiculum process sensory and motor cues to form a cognitive map encoding spatial, contextual, and emotional information, which they transmit throughout the brain. Do these cells constitute a single class or are there multiple cell types with specialized functions? Using unbiased cluster analysis, we show that there are two morphologically and electrophysiologically distinct principal cell types that carry hippocampal output. We show further that these two cell types are inversely modulated by the synergistic action of glutamate and acetylcholine acting on metabotropic receptors that are central to hippocampal function. Combined with prior connectivity studies, our results support a model of hippocampal processing in which the two pyramidal cell types are predominantly segregated into two parallel pathways that process distinct modalities of information.","DOI":"10.1016/j.neuron.2012.09.036","ISSN":"1097-4199","note":"PMID: 23177962\nPMCID: PMC3509417","journalAbbreviation":"Neuron","language":"ENG","author":[{"family":"Graves","given":"Austin R."},{"family":"Moore","given":"Shannon J."},{"family":"Bloss","given":"Erik B."},{"family":"Mensh","given":"Brett D."},{"family":"Kath","given":"William L."},{"family":"Spruston","given":"Nelson"}],"issued":{"date-parts":[["2012",11,21]]}}},{"id":10373,"uris":["http://zotero.org/users/2034786/items/37X588M8"],"uri":["http://zotero.org/users/2034786/items/37X588M8"],"itemData":{"id":10373,"type":"article-journal","title":"Specialized electrophysiological properties of anatomically identified neurons in the hilar region of the rat fascia dentata","container-title":"Journal of neurophysiology","page":"1518-1534","volume":"79","issue":"3","ISSN":"0022-3077","journalAbbreviation":"Journal of neurophysiology","author":[{"family":"Lübke","given":"Joachim"},{"family":"Frotscher","given":"Michael"},{"family":"Spruston","given":"Nelson"}],"issued":{"date-parts":[["1998"]]}}},{"id":10374,"uris":["http://zotero.org/users/2034786/items/I6QB27S3"],"uri":["http://zotero.org/users/2034786/items/I6QB27S3"],"itemData":{"id":10374,"type":"article-journal","title":"Resting and active properties of pyramidal neurons in subiculum and CA1 of rat hippocampus","container-title":"Journal of Neurophysiology","page":"2398-2408","volume":"84","issue":"5","ISSN":"0022-3077","journalAbbreviation":"Journal of Neurophysiology","author":[{"family":"Staff","given":"Nathan P"},{"family":"Jung","given":"Hae-Yoon"},{"family":"Thiagarajan","given":"Tara"},{"family":"Yao","given":"Michael"},{"family":"Spruston","given":"Nelson"}],"issued":{"date-parts":[["2000"]]}}}],"schema":"https://github.com/citation-style-language/schema/raw/master/csl-citation.json"} </w:instrText>
      </w:r>
      <w:r w:rsidR="007B2A60">
        <w:fldChar w:fldCharType="separate"/>
      </w:r>
      <w:r w:rsidR="0035418F" w:rsidRPr="0035418F">
        <w:rPr>
          <w:rFonts w:eastAsia="Times New Roman"/>
        </w:rPr>
        <w:t>(Cembrowski et al., 2016; Cooper et al., 2003; Golding et al., 2005; Graves et al., 2012; Lübke et al., 1998; Staff et al., 2000)</w:t>
      </w:r>
      <w:r w:rsidR="007B2A60">
        <w:fldChar w:fldCharType="end"/>
      </w:r>
      <w:r w:rsidR="0035418F">
        <w:t>.</w:t>
      </w:r>
      <w:r w:rsidR="007945C4">
        <w:t xml:space="preserve"> While there was little consistency overall, the differences between recipes were generally minor. For ex</w:t>
      </w:r>
      <w:r w:rsidR="00695829">
        <w:t>ample, external Na varied from 150 mM to 153 mM</w:t>
      </w:r>
      <w:r w:rsidR="007945C4">
        <w:t xml:space="preserve"> (interquartile range; see Figure 4).</w:t>
      </w:r>
    </w:p>
    <w:p w14:paraId="5077C2DC" w14:textId="77777777" w:rsidR="00D82F03" w:rsidRDefault="00D82F03" w:rsidP="00D82F03"/>
    <w:p w14:paraId="1D7B5714" w14:textId="0F69A5E5" w:rsidR="00D82F03" w:rsidRDefault="00E64783" w:rsidP="00D82F03">
      <w:r>
        <w:lastRenderedPageBreak/>
        <w:t>Patch-clamp i</w:t>
      </w:r>
      <w:r w:rsidR="00D82F03">
        <w:t xml:space="preserve">ntracellular solutions are </w:t>
      </w:r>
      <w:r w:rsidR="00316AD5">
        <w:t>even</w:t>
      </w:r>
      <w:r w:rsidR="00D82F03">
        <w:t xml:space="preserve"> more diverse:</w:t>
      </w:r>
      <w:r w:rsidR="007C2FDC">
        <w:t xml:space="preserve"> out of </w:t>
      </w:r>
      <w:r w:rsidR="00EF25EA">
        <w:t>N recipes from 731</w:t>
      </w:r>
      <w:r w:rsidR="007C2FDC">
        <w:t xml:space="preserve"> papers</w:t>
      </w:r>
      <w:r w:rsidR="00E05E57">
        <w:t>, only</w:t>
      </w:r>
      <w:r w:rsidR="00D82F03">
        <w:t xml:space="preserve"> 55 were used twice, 24 – 3 times, 2 – 4 times, 4 – 5 times, 2 – 6 times and single recipes were used 7 and 8 times, the other 481 recipes were unique. The pipette solution that was used 7 times contained, (in mM): 120 K, 6 Cl, 4 Mg</w:t>
      </w:r>
      <w:r w:rsidR="00E12D43">
        <w:t>;</w:t>
      </w:r>
      <w:r w:rsidR="00D82F03">
        <w:t xml:space="preserve"> and the one that was used 8 times, (in mM): 140 K, 14 Cl, 4 Mg. Among the patch-clamp articles, 41 recipes for both solutions were shared between 2 articles, 8 recipes – 3 articles, 4 recipes – 4 articles and 1 recipe was the same in 6 articles.</w:t>
      </w:r>
    </w:p>
    <w:p w14:paraId="0090A211" w14:textId="77777777" w:rsidR="009B0C5F" w:rsidRDefault="009B0C5F" w:rsidP="00D82F03"/>
    <w:p w14:paraId="63977578" w14:textId="4AAC7C2D" w:rsidR="00D82F03" w:rsidRDefault="00D82F03" w:rsidP="00D82F03">
      <w:r>
        <w:t xml:space="preserve">Out of the 128 curated Sharp electrode articles: 5 ACSF recipes were used 2 times, 5 – 3 times, 3 – 4 times, 1 – 5 times. This most common recipe was, (in mM): 151.25 Na, 3 K, 131 Cl, 2 Mg, 2 Ca. The pipette solutions of Sharp electrodes are less diverse: 3 recipes were used twice, 1 – 4 times, 2 – 5 times, 2 – 14 times (1 M and 4 M of K), 1 – 19 times (3 M of K) and 1 – 34 times (2 M of K). </w:t>
      </w:r>
    </w:p>
    <w:p w14:paraId="16F7DD4C" w14:textId="77777777" w:rsidR="00CD201C" w:rsidRDefault="00CD201C" w:rsidP="00D82F03">
      <w:pPr>
        <w:rPr>
          <w:lang w:val="en-CA"/>
        </w:rPr>
      </w:pPr>
    </w:p>
    <w:p w14:paraId="69FFC367" w14:textId="1D00D7C3" w:rsidR="00956CA8" w:rsidRDefault="00A6402B" w:rsidP="00D82F03">
      <w:pPr>
        <w:rPr>
          <w:lang w:val="en-CA"/>
        </w:rPr>
      </w:pPr>
      <w:r>
        <w:rPr>
          <w:lang w:val="en-CA"/>
        </w:rPr>
        <w:t xml:space="preserve">To explore possible patterns in recipe creation for recording and pipette solution, I </w:t>
      </w:r>
      <w:r w:rsidR="00D82F03">
        <w:rPr>
          <w:lang w:val="en-CA"/>
        </w:rPr>
        <w:t>used principal component analysis supplemented by hierarchical clustering to identify trends in recipe creation for recording and pipette solutions</w:t>
      </w:r>
      <w:r w:rsidR="00542295">
        <w:rPr>
          <w:lang w:val="en-CA"/>
        </w:rPr>
        <w:t xml:space="preserve"> (Appendix A, Figure</w:t>
      </w:r>
      <w:r w:rsidR="00404580">
        <w:rPr>
          <w:lang w:val="en-CA"/>
        </w:rPr>
        <w:t>s 1 and 2)</w:t>
      </w:r>
      <w:r w:rsidR="00D82F03">
        <w:rPr>
          <w:lang w:val="en-CA"/>
        </w:rPr>
        <w:t xml:space="preserve">. </w:t>
      </w:r>
    </w:p>
    <w:p w14:paraId="1D6DEBEE" w14:textId="5234E84B" w:rsidR="00D82F03" w:rsidRDefault="00956CA8" w:rsidP="00956CA8">
      <w:pPr>
        <w:spacing w:line="240" w:lineRule="auto"/>
        <w:rPr>
          <w:lang w:val="en-CA"/>
        </w:rPr>
      </w:pPr>
      <w:r>
        <w:rPr>
          <w:lang w:val="en-CA"/>
        </w:rPr>
        <w:br w:type="page"/>
      </w:r>
    </w:p>
    <w:tbl>
      <w:tblPr>
        <w:tblW w:w="9581" w:type="dxa"/>
        <w:tblInd w:w="-10" w:type="dxa"/>
        <w:tblCellMar>
          <w:left w:w="103" w:type="dxa"/>
        </w:tblCellMar>
        <w:tblLook w:val="04A0" w:firstRow="1" w:lastRow="0" w:firstColumn="1" w:lastColumn="0" w:noHBand="0" w:noVBand="1"/>
      </w:tblPr>
      <w:tblGrid>
        <w:gridCol w:w="1185"/>
        <w:gridCol w:w="1974"/>
        <w:gridCol w:w="2091"/>
        <w:gridCol w:w="2175"/>
        <w:gridCol w:w="552"/>
        <w:gridCol w:w="1604"/>
      </w:tblGrid>
      <w:tr w:rsidR="008029E5" w14:paraId="6D94B6AD" w14:textId="77777777" w:rsidTr="008029E5">
        <w:trPr>
          <w:trHeight w:val="297"/>
        </w:trPr>
        <w:tc>
          <w:tcPr>
            <w:tcW w:w="1185" w:type="dxa"/>
            <w:vMerge w:val="restart"/>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13F8359D" w14:textId="77777777" w:rsidR="00D82F03" w:rsidRPr="00F8525D" w:rsidRDefault="00D82F03" w:rsidP="00EC204A">
            <w:pPr>
              <w:jc w:val="center"/>
              <w:rPr>
                <w:b/>
                <w:lang w:val="en-CA"/>
              </w:rPr>
            </w:pPr>
            <w:r w:rsidRPr="00F8525D">
              <w:rPr>
                <w:b/>
                <w:lang w:val="en-CA"/>
              </w:rPr>
              <w:lastRenderedPageBreak/>
              <w:t>Chemical</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342D90CB" w14:textId="47C25EE8" w:rsidR="00D82F03" w:rsidRPr="00F8525D" w:rsidRDefault="00CD0464" w:rsidP="00EC204A">
            <w:pPr>
              <w:jc w:val="center"/>
              <w:rPr>
                <w:b/>
                <w:bCs/>
                <w:lang w:val="en-CA"/>
              </w:rPr>
            </w:pPr>
            <w:r>
              <w:rPr>
                <w:b/>
                <w:lang w:val="en-CA"/>
              </w:rPr>
              <w:t>Internal Solution</w:t>
            </w:r>
            <w:r w:rsidR="00D82F03" w:rsidRPr="00F8525D">
              <w:rPr>
                <w:b/>
                <w:lang w:val="en-CA"/>
              </w:rPr>
              <w:t>, mM</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tcPr>
          <w:p w14:paraId="53187D88" w14:textId="04697B3C" w:rsidR="00D82F03" w:rsidRPr="00F8525D" w:rsidRDefault="00CD0464" w:rsidP="00EC204A">
            <w:pPr>
              <w:jc w:val="center"/>
              <w:rPr>
                <w:b/>
                <w:lang w:val="en-CA"/>
              </w:rPr>
            </w:pPr>
            <w:r>
              <w:rPr>
                <w:b/>
                <w:lang w:val="en-CA"/>
              </w:rPr>
              <w:t>External</w:t>
            </w:r>
            <w:r w:rsidR="00D82F03" w:rsidRPr="00F8525D">
              <w:rPr>
                <w:b/>
                <w:lang w:val="en-CA"/>
              </w:rPr>
              <w:t xml:space="preserve"> Solution, mM</w:t>
            </w:r>
          </w:p>
        </w:tc>
      </w:tr>
      <w:tr w:rsidR="008029E5" w14:paraId="2FAD4D4B" w14:textId="77777777" w:rsidTr="008029E5">
        <w:trPr>
          <w:trHeight w:val="273"/>
        </w:trPr>
        <w:tc>
          <w:tcPr>
            <w:tcW w:w="1185" w:type="dxa"/>
            <w:vMerge/>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7D30F6BE" w14:textId="77777777" w:rsidR="00D82F03" w:rsidRPr="00F8525D" w:rsidRDefault="00D82F03" w:rsidP="00EC204A">
            <w:pPr>
              <w:jc w:val="center"/>
              <w:rPr>
                <w:b/>
                <w:sz w:val="20"/>
                <w:lang w:val="en-CA"/>
              </w:rPr>
            </w:pPr>
          </w:p>
        </w:tc>
        <w:tc>
          <w:tcPr>
            <w:tcW w:w="1974"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5A76C671"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Low Na, Cl</w:t>
            </w:r>
          </w:p>
          <w:p w14:paraId="19A7BACA"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(N = 353)</w:t>
            </w:r>
          </w:p>
        </w:tc>
        <w:tc>
          <w:tcPr>
            <w:tcW w:w="2091"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52B593C6"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High Na, Cl</w:t>
            </w:r>
          </w:p>
          <w:p w14:paraId="1AF2FC35"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(N = 183)</w:t>
            </w:r>
          </w:p>
        </w:tc>
        <w:tc>
          <w:tcPr>
            <w:tcW w:w="2727" w:type="dxa"/>
            <w:gridSpan w:val="2"/>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76C23898"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High Mg</w:t>
            </w:r>
            <w:r w:rsidRPr="00F8525D">
              <w:rPr>
                <w:b/>
                <w:color w:val="FFFFFF" w:themeColor="background1"/>
                <w:sz w:val="22"/>
                <w:szCs w:val="22"/>
                <w:lang w:val="en-CA"/>
              </w:rPr>
              <w:br/>
              <w:t>(N = 276)</w:t>
            </w:r>
          </w:p>
        </w:tc>
        <w:tc>
          <w:tcPr>
            <w:tcW w:w="1604"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14021A07"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Low Mg</w:t>
            </w:r>
            <w:r w:rsidRPr="00F8525D">
              <w:rPr>
                <w:b/>
                <w:color w:val="FFFFFF" w:themeColor="background1"/>
                <w:sz w:val="22"/>
                <w:szCs w:val="22"/>
                <w:lang w:val="en-CA"/>
              </w:rPr>
              <w:br/>
              <w:t>(N = 371)</w:t>
            </w:r>
          </w:p>
        </w:tc>
      </w:tr>
      <w:tr w:rsidR="008029E5" w14:paraId="673C1193"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67B0C6A" w14:textId="77777777" w:rsidR="00D82F03" w:rsidRPr="00956CA8" w:rsidRDefault="00D82F03" w:rsidP="00956CA8">
            <w:pPr>
              <w:jc w:val="center"/>
              <w:rPr>
                <w:b/>
                <w:lang w:val="en-CA"/>
              </w:rPr>
            </w:pPr>
            <w:r w:rsidRPr="00956CA8">
              <w:rPr>
                <w:b/>
                <w:sz w:val="20"/>
                <w:lang w:val="en-CA"/>
              </w:rPr>
              <w:t>Na</w:t>
            </w:r>
          </w:p>
        </w:tc>
        <w:tc>
          <w:tcPr>
            <w:tcW w:w="1974"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9981400" w14:textId="77777777" w:rsidR="00D82F03" w:rsidRPr="00956CA8" w:rsidRDefault="00D82F03" w:rsidP="00956CA8">
            <w:pPr>
              <w:jc w:val="center"/>
              <w:rPr>
                <w:b/>
                <w:lang w:val="en-CA"/>
              </w:rPr>
            </w:pPr>
            <w:r w:rsidRPr="00956CA8">
              <w:rPr>
                <w:b/>
                <w:sz w:val="20"/>
                <w:lang w:val="en-CA"/>
              </w:rPr>
              <w:t>0 - 10</w:t>
            </w:r>
          </w:p>
        </w:tc>
        <w:tc>
          <w:tcPr>
            <w:tcW w:w="2091"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A442781" w14:textId="77777777" w:rsidR="00D82F03" w:rsidRPr="00956CA8" w:rsidRDefault="00D82F03" w:rsidP="00956CA8">
            <w:pPr>
              <w:jc w:val="center"/>
              <w:rPr>
                <w:b/>
                <w:lang w:val="en-CA"/>
              </w:rPr>
            </w:pPr>
            <w:r w:rsidRPr="00956CA8">
              <w:rPr>
                <w:b/>
                <w:sz w:val="20"/>
                <w:lang w:val="en-CA"/>
              </w:rPr>
              <w:t>15 - 50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3AC6218" w14:textId="77777777" w:rsidR="00D82F03" w:rsidRPr="00956CA8" w:rsidRDefault="00D82F03" w:rsidP="00956CA8">
            <w:pPr>
              <w:jc w:val="center"/>
              <w:rPr>
                <w:b/>
                <w:color w:val="FFFFFF" w:themeColor="background1"/>
                <w:lang w:val="en-CA"/>
              </w:rPr>
            </w:pPr>
            <w:r w:rsidRPr="00956CA8">
              <w:rPr>
                <w:b/>
                <w:sz w:val="20"/>
                <w:lang w:val="en-CA"/>
              </w:rPr>
              <w:t>140 – 160</w:t>
            </w:r>
          </w:p>
        </w:tc>
      </w:tr>
      <w:tr w:rsidR="008029E5" w14:paraId="0EE0762C" w14:textId="77777777" w:rsidTr="008029E5">
        <w:trPr>
          <w:cantSplit/>
          <w:trHeight w:val="278"/>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67B32F6" w14:textId="77777777" w:rsidR="00D82F03" w:rsidRPr="00956CA8" w:rsidRDefault="00D82F03" w:rsidP="00956CA8">
            <w:pPr>
              <w:jc w:val="center"/>
              <w:rPr>
                <w:b/>
                <w:lang w:val="en-CA"/>
              </w:rPr>
            </w:pPr>
            <w:r w:rsidRPr="00956CA8">
              <w:rPr>
                <w:b/>
                <w:sz w:val="20"/>
                <w:lang w:val="en-CA"/>
              </w:rPr>
              <w:t>K</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F5EB2D3" w14:textId="77777777" w:rsidR="00D82F03" w:rsidRPr="00956CA8" w:rsidRDefault="00D82F03" w:rsidP="00956CA8">
            <w:pPr>
              <w:jc w:val="center"/>
              <w:rPr>
                <w:b/>
                <w:lang w:val="en-CA"/>
              </w:rPr>
            </w:pPr>
            <w:r w:rsidRPr="00956CA8">
              <w:rPr>
                <w:b/>
                <w:sz w:val="20"/>
                <w:lang w:val="en-CA"/>
              </w:rPr>
              <w:t>120 - 150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EFF2FFB" w14:textId="77777777" w:rsidR="00D82F03" w:rsidRPr="00956CA8" w:rsidRDefault="00D82F03" w:rsidP="00956CA8">
            <w:pPr>
              <w:jc w:val="center"/>
              <w:rPr>
                <w:b/>
                <w:lang w:val="en-CA"/>
              </w:rPr>
            </w:pPr>
            <w:r w:rsidRPr="00956CA8">
              <w:rPr>
                <w:b/>
                <w:sz w:val="20"/>
                <w:lang w:val="en-CA"/>
              </w:rPr>
              <w:t>1 - 5</w:t>
            </w:r>
          </w:p>
        </w:tc>
      </w:tr>
      <w:tr w:rsidR="008029E5" w14:paraId="6CD0E25A"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4221C1F" w14:textId="77777777" w:rsidR="00D82F03" w:rsidRPr="00956CA8" w:rsidRDefault="00D82F03" w:rsidP="00956CA8">
            <w:pPr>
              <w:jc w:val="center"/>
              <w:rPr>
                <w:b/>
                <w:lang w:val="en-CA"/>
              </w:rPr>
            </w:pPr>
            <w:r w:rsidRPr="00956CA8">
              <w:rPr>
                <w:b/>
                <w:sz w:val="20"/>
                <w:lang w:val="en-CA"/>
              </w:rPr>
              <w:t>Cl</w:t>
            </w:r>
          </w:p>
        </w:tc>
        <w:tc>
          <w:tcPr>
            <w:tcW w:w="1974"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B9DBC8F" w14:textId="77777777" w:rsidR="00D82F03" w:rsidRPr="00956CA8" w:rsidRDefault="00D82F03" w:rsidP="00956CA8">
            <w:pPr>
              <w:jc w:val="center"/>
              <w:rPr>
                <w:b/>
                <w:lang w:val="en-CA"/>
              </w:rPr>
            </w:pPr>
            <w:r w:rsidRPr="00956CA8">
              <w:rPr>
                <w:b/>
                <w:sz w:val="20"/>
                <w:lang w:val="en-CA"/>
              </w:rPr>
              <w:t>0 - 30</w:t>
            </w:r>
          </w:p>
        </w:tc>
        <w:tc>
          <w:tcPr>
            <w:tcW w:w="2091"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D5797FC" w14:textId="77777777" w:rsidR="00D82F03" w:rsidRPr="00956CA8" w:rsidRDefault="00D82F03" w:rsidP="00956CA8">
            <w:pPr>
              <w:jc w:val="center"/>
              <w:rPr>
                <w:b/>
                <w:lang w:val="en-CA"/>
              </w:rPr>
            </w:pPr>
            <w:r w:rsidRPr="00956CA8">
              <w:rPr>
                <w:b/>
                <w:sz w:val="20"/>
                <w:lang w:val="en-CA"/>
              </w:rPr>
              <w:t>15 - 50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146E76D1" w14:textId="77777777" w:rsidR="00D82F03" w:rsidRPr="00956CA8" w:rsidRDefault="00D82F03" w:rsidP="00956CA8">
            <w:pPr>
              <w:jc w:val="center"/>
              <w:rPr>
                <w:b/>
                <w:lang w:val="en-CA"/>
              </w:rPr>
            </w:pPr>
            <w:r w:rsidRPr="00956CA8">
              <w:rPr>
                <w:b/>
                <w:sz w:val="20"/>
                <w:lang w:val="en-CA"/>
              </w:rPr>
              <w:t>125 - 140</w:t>
            </w:r>
          </w:p>
        </w:tc>
      </w:tr>
      <w:tr w:rsidR="008029E5" w14:paraId="6DF09F9F" w14:textId="77777777" w:rsidTr="008029E5">
        <w:trPr>
          <w:cantSplit/>
          <w:trHeight w:val="278"/>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48879E7" w14:textId="77777777" w:rsidR="00D82F03" w:rsidRPr="00956CA8" w:rsidRDefault="00D82F03" w:rsidP="00956CA8">
            <w:pPr>
              <w:jc w:val="center"/>
              <w:rPr>
                <w:b/>
                <w:lang w:val="en-CA"/>
              </w:rPr>
            </w:pPr>
            <w:r w:rsidRPr="00956CA8">
              <w:rPr>
                <w:b/>
                <w:sz w:val="20"/>
                <w:lang w:val="en-CA"/>
              </w:rPr>
              <w:t>Cs</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2B95947" w14:textId="77777777" w:rsidR="00D82F03" w:rsidRPr="00956CA8" w:rsidRDefault="00D82F03" w:rsidP="00956CA8">
            <w:pPr>
              <w:jc w:val="center"/>
              <w:rPr>
                <w:b/>
                <w:lang w:val="en-CA"/>
              </w:rPr>
            </w:pPr>
            <w:r w:rsidRPr="00956CA8">
              <w:rPr>
                <w:b/>
                <w:sz w:val="20"/>
                <w:lang w:val="en-CA"/>
              </w:rPr>
              <w:t>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BA2C1C6" w14:textId="77777777" w:rsidR="00D82F03" w:rsidRPr="00956CA8" w:rsidRDefault="00D82F03" w:rsidP="00956CA8">
            <w:pPr>
              <w:jc w:val="center"/>
              <w:rPr>
                <w:b/>
                <w:lang w:val="en-CA"/>
              </w:rPr>
            </w:pPr>
            <w:r w:rsidRPr="00956CA8">
              <w:rPr>
                <w:b/>
                <w:sz w:val="20"/>
                <w:lang w:val="en-CA"/>
              </w:rPr>
              <w:t>0</w:t>
            </w:r>
          </w:p>
        </w:tc>
      </w:tr>
      <w:tr w:rsidR="008029E5" w14:paraId="22CA6E51" w14:textId="77777777" w:rsidTr="008029E5">
        <w:trPr>
          <w:cantSplit/>
          <w:trHeight w:val="278"/>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32876AC" w14:textId="77777777" w:rsidR="00D82F03" w:rsidRPr="00956CA8" w:rsidRDefault="00D82F03" w:rsidP="00956CA8">
            <w:pPr>
              <w:jc w:val="center"/>
              <w:rPr>
                <w:b/>
                <w:lang w:val="en-CA"/>
              </w:rPr>
            </w:pPr>
            <w:r w:rsidRPr="00956CA8">
              <w:rPr>
                <w:b/>
                <w:sz w:val="20"/>
                <w:lang w:val="en-CA"/>
              </w:rPr>
              <w:t>Mg</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25D6B25" w14:textId="77777777" w:rsidR="00D82F03" w:rsidRPr="00956CA8" w:rsidRDefault="00D82F03" w:rsidP="00956CA8">
            <w:pPr>
              <w:jc w:val="center"/>
              <w:rPr>
                <w:b/>
                <w:lang w:val="en-CA"/>
              </w:rPr>
            </w:pPr>
            <w:r w:rsidRPr="00956CA8">
              <w:rPr>
                <w:b/>
                <w:sz w:val="20"/>
                <w:lang w:val="en-CA"/>
              </w:rPr>
              <w:t>0 - 10 (81% in 2-4 range)</w:t>
            </w:r>
          </w:p>
        </w:tc>
        <w:tc>
          <w:tcPr>
            <w:tcW w:w="217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4E428EE" w14:textId="77777777" w:rsidR="00D82F03" w:rsidRPr="00956CA8" w:rsidRDefault="00D82F03" w:rsidP="00956CA8">
            <w:pPr>
              <w:jc w:val="center"/>
              <w:rPr>
                <w:b/>
                <w:lang w:val="en-CA"/>
              </w:rPr>
            </w:pPr>
            <w:r w:rsidRPr="00956CA8">
              <w:rPr>
                <w:b/>
                <w:sz w:val="20"/>
                <w:lang w:val="en-CA"/>
              </w:rPr>
              <w:t>2 – 2.5</w:t>
            </w:r>
          </w:p>
        </w:tc>
        <w:tc>
          <w:tcPr>
            <w:tcW w:w="2156"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0031F09" w14:textId="77777777" w:rsidR="00D82F03" w:rsidRPr="00956CA8" w:rsidRDefault="00D82F03" w:rsidP="00956CA8">
            <w:pPr>
              <w:jc w:val="center"/>
              <w:rPr>
                <w:b/>
                <w:lang w:val="en-CA"/>
              </w:rPr>
            </w:pPr>
            <w:r w:rsidRPr="00956CA8">
              <w:rPr>
                <w:b/>
                <w:sz w:val="20"/>
                <w:lang w:val="en-CA"/>
              </w:rPr>
              <w:t>1 - 1.5</w:t>
            </w:r>
          </w:p>
        </w:tc>
      </w:tr>
      <w:tr w:rsidR="008029E5" w14:paraId="3D4C812F"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AF6EF4B" w14:textId="77777777" w:rsidR="00D82F03" w:rsidRPr="00956CA8" w:rsidRDefault="00D82F03" w:rsidP="00956CA8">
            <w:pPr>
              <w:jc w:val="center"/>
              <w:rPr>
                <w:b/>
                <w:lang w:val="en-CA"/>
              </w:rPr>
            </w:pPr>
            <w:r w:rsidRPr="00956CA8">
              <w:rPr>
                <w:b/>
                <w:sz w:val="20"/>
                <w:lang w:val="en-CA"/>
              </w:rPr>
              <w:t>Ca</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E46F03A" w14:textId="77777777" w:rsidR="00D82F03" w:rsidRPr="00956CA8" w:rsidRDefault="00D82F03" w:rsidP="00956CA8">
            <w:pPr>
              <w:jc w:val="center"/>
              <w:rPr>
                <w:b/>
                <w:lang w:val="en-CA"/>
              </w:rPr>
            </w:pPr>
            <w:r w:rsidRPr="00956CA8">
              <w:rPr>
                <w:b/>
                <w:sz w:val="20"/>
                <w:lang w:val="en-CA"/>
              </w:rPr>
              <w:t>0 - 1 (95% use 0 mM)</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27AD510" w14:textId="77777777" w:rsidR="00D82F03" w:rsidRPr="00956CA8" w:rsidRDefault="00D82F03" w:rsidP="00956CA8">
            <w:pPr>
              <w:jc w:val="center"/>
              <w:rPr>
                <w:b/>
                <w:lang w:val="en-CA"/>
              </w:rPr>
            </w:pPr>
            <w:r w:rsidRPr="00956CA8">
              <w:rPr>
                <w:b/>
                <w:sz w:val="20"/>
                <w:lang w:val="en-CA"/>
              </w:rPr>
              <w:t>2 - 3</w:t>
            </w:r>
          </w:p>
        </w:tc>
      </w:tr>
      <w:tr w:rsidR="008029E5" w14:paraId="6F764D7E"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B04AEA9" w14:textId="77777777" w:rsidR="00D82F03" w:rsidRPr="00956CA8" w:rsidRDefault="00D82F03" w:rsidP="00956CA8">
            <w:pPr>
              <w:jc w:val="center"/>
              <w:rPr>
                <w:b/>
                <w:lang w:val="en-CA"/>
              </w:rPr>
            </w:pPr>
            <w:r w:rsidRPr="00956CA8">
              <w:rPr>
                <w:b/>
                <w:sz w:val="20"/>
                <w:lang w:val="en-CA"/>
              </w:rPr>
              <w:t>HEPES</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DAD57EB" w14:textId="77777777" w:rsidR="00D82F03" w:rsidRPr="00956CA8" w:rsidRDefault="00D82F03" w:rsidP="00956CA8">
            <w:pPr>
              <w:jc w:val="center"/>
              <w:rPr>
                <w:b/>
                <w:lang w:val="en-CA"/>
              </w:rPr>
            </w:pPr>
            <w:r w:rsidRPr="00956CA8">
              <w:rPr>
                <w:b/>
                <w:sz w:val="20"/>
                <w:lang w:val="en-CA"/>
              </w:rPr>
              <w:t>5 - 15 (96% use 10 mM)</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E12B9FF" w14:textId="77777777" w:rsidR="00D82F03" w:rsidRPr="00956CA8" w:rsidRDefault="00D82F03" w:rsidP="00956CA8">
            <w:pPr>
              <w:jc w:val="center"/>
              <w:rPr>
                <w:b/>
                <w:lang w:val="en-CA"/>
              </w:rPr>
            </w:pPr>
            <w:r w:rsidRPr="00956CA8">
              <w:rPr>
                <w:b/>
                <w:sz w:val="20"/>
                <w:lang w:val="en-CA"/>
              </w:rPr>
              <w:t>0-10 (89% use 0 mM)</w:t>
            </w:r>
          </w:p>
        </w:tc>
      </w:tr>
      <w:tr w:rsidR="008029E5" w14:paraId="45978BAC"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887BD28" w14:textId="77777777" w:rsidR="00D82F03" w:rsidRPr="00956CA8" w:rsidRDefault="00D82F03" w:rsidP="00956CA8">
            <w:pPr>
              <w:jc w:val="center"/>
              <w:rPr>
                <w:b/>
                <w:lang w:val="en-CA"/>
              </w:rPr>
            </w:pPr>
            <w:r w:rsidRPr="00956CA8">
              <w:rPr>
                <w:b/>
                <w:sz w:val="20"/>
                <w:lang w:val="en-CA"/>
              </w:rPr>
              <w:t>EGTA</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A706E09" w14:textId="77777777" w:rsidR="00D82F03" w:rsidRPr="00956CA8" w:rsidRDefault="00D82F03" w:rsidP="00956CA8">
            <w:pPr>
              <w:jc w:val="center"/>
              <w:rPr>
                <w:b/>
                <w:lang w:val="en-CA"/>
              </w:rPr>
            </w:pPr>
            <w:r w:rsidRPr="00956CA8">
              <w:rPr>
                <w:b/>
                <w:sz w:val="20"/>
                <w:lang w:val="en-CA"/>
              </w:rPr>
              <w:t>0 - 10 (87% use 0 mM)</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63A4C8D" w14:textId="77777777" w:rsidR="00D82F03" w:rsidRPr="00956CA8" w:rsidRDefault="00D82F03" w:rsidP="00956CA8">
            <w:pPr>
              <w:jc w:val="center"/>
              <w:rPr>
                <w:b/>
                <w:lang w:val="en-CA"/>
              </w:rPr>
            </w:pPr>
            <w:r w:rsidRPr="00956CA8">
              <w:rPr>
                <w:b/>
                <w:sz w:val="20"/>
                <w:lang w:val="en-CA"/>
              </w:rPr>
              <w:t>0</w:t>
            </w:r>
          </w:p>
        </w:tc>
      </w:tr>
      <w:tr w:rsidR="008029E5" w14:paraId="695E32AC"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1D62624" w14:textId="77777777" w:rsidR="00D82F03" w:rsidRPr="00956CA8" w:rsidRDefault="00D82F03" w:rsidP="00956CA8">
            <w:pPr>
              <w:jc w:val="center"/>
              <w:rPr>
                <w:b/>
                <w:lang w:val="en-CA"/>
              </w:rPr>
            </w:pPr>
            <w:r w:rsidRPr="00956CA8">
              <w:rPr>
                <w:b/>
                <w:sz w:val="20"/>
                <w:lang w:val="en-CA"/>
              </w:rPr>
              <w:t>ATP</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F82190E" w14:textId="77777777" w:rsidR="00D82F03" w:rsidRPr="00956CA8" w:rsidRDefault="00D82F03" w:rsidP="00956CA8">
            <w:pPr>
              <w:jc w:val="center"/>
              <w:rPr>
                <w:b/>
                <w:lang w:val="en-CA"/>
              </w:rPr>
            </w:pPr>
            <w:r w:rsidRPr="00956CA8">
              <w:rPr>
                <w:b/>
                <w:sz w:val="20"/>
                <w:lang w:val="en-CA"/>
              </w:rPr>
              <w:t>5 - 10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D081017" w14:textId="77777777" w:rsidR="00D82F03" w:rsidRPr="00956CA8" w:rsidRDefault="00D82F03" w:rsidP="00956CA8">
            <w:pPr>
              <w:jc w:val="center"/>
              <w:rPr>
                <w:b/>
                <w:lang w:val="en-CA"/>
              </w:rPr>
            </w:pPr>
            <w:r w:rsidRPr="00956CA8">
              <w:rPr>
                <w:b/>
                <w:sz w:val="20"/>
                <w:lang w:val="en-CA"/>
              </w:rPr>
              <w:t>0</w:t>
            </w:r>
          </w:p>
        </w:tc>
      </w:tr>
      <w:tr w:rsidR="008029E5" w14:paraId="1A8A246C"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DCAD51D" w14:textId="77777777" w:rsidR="00D82F03" w:rsidRPr="00956CA8" w:rsidRDefault="00D82F03" w:rsidP="00956CA8">
            <w:pPr>
              <w:jc w:val="center"/>
              <w:rPr>
                <w:b/>
                <w:lang w:val="en-CA"/>
              </w:rPr>
            </w:pPr>
            <w:r w:rsidRPr="00956CA8">
              <w:rPr>
                <w:b/>
                <w:sz w:val="20"/>
                <w:lang w:val="en-CA"/>
              </w:rPr>
              <w:t>GTP</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95E9133" w14:textId="77777777" w:rsidR="00D82F03" w:rsidRPr="00956CA8" w:rsidRDefault="00D82F03" w:rsidP="00956CA8">
            <w:pPr>
              <w:jc w:val="center"/>
              <w:rPr>
                <w:b/>
                <w:lang w:val="en-CA"/>
              </w:rPr>
            </w:pPr>
            <w:r w:rsidRPr="00956CA8">
              <w:rPr>
                <w:b/>
                <w:sz w:val="20"/>
                <w:lang w:val="en-CA"/>
              </w:rPr>
              <w:t>0 - 10 (~95% use 0 mM)</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BF53F4C" w14:textId="77777777" w:rsidR="00D82F03" w:rsidRPr="00956CA8" w:rsidRDefault="00D82F03" w:rsidP="00956CA8">
            <w:pPr>
              <w:jc w:val="center"/>
              <w:rPr>
                <w:b/>
                <w:lang w:val="en-CA"/>
              </w:rPr>
            </w:pPr>
            <w:r w:rsidRPr="00956CA8">
              <w:rPr>
                <w:b/>
                <w:sz w:val="20"/>
                <w:lang w:val="en-CA"/>
              </w:rPr>
              <w:t>0</w:t>
            </w:r>
          </w:p>
        </w:tc>
      </w:tr>
      <w:tr w:rsidR="008029E5" w14:paraId="4D53A837"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0A40698" w14:textId="77777777" w:rsidR="00D82F03" w:rsidRPr="00956CA8" w:rsidRDefault="00D82F03" w:rsidP="00956CA8">
            <w:pPr>
              <w:jc w:val="center"/>
              <w:rPr>
                <w:b/>
                <w:lang w:val="en-CA"/>
              </w:rPr>
            </w:pPr>
            <w:r w:rsidRPr="00956CA8">
              <w:rPr>
                <w:b/>
                <w:sz w:val="20"/>
                <w:lang w:val="en-CA"/>
              </w:rPr>
              <w:t>glucose</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F9DDA5F" w14:textId="77777777" w:rsidR="00D82F03" w:rsidRPr="00956CA8" w:rsidRDefault="00D82F03" w:rsidP="00956CA8">
            <w:pPr>
              <w:jc w:val="center"/>
              <w:rPr>
                <w:b/>
                <w:lang w:val="en-CA"/>
              </w:rPr>
            </w:pPr>
            <w:r w:rsidRPr="00956CA8">
              <w:rPr>
                <w:b/>
                <w:sz w:val="20"/>
                <w:lang w:val="en-CA"/>
              </w:rPr>
              <w:t>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15CF5099" w14:textId="77777777" w:rsidR="00D82F03" w:rsidRPr="00956CA8" w:rsidRDefault="00D82F03" w:rsidP="00956CA8">
            <w:pPr>
              <w:keepNext/>
              <w:jc w:val="center"/>
              <w:rPr>
                <w:b/>
                <w:lang w:val="en-CA"/>
              </w:rPr>
            </w:pPr>
            <w:r w:rsidRPr="00956CA8">
              <w:rPr>
                <w:b/>
                <w:sz w:val="20"/>
                <w:lang w:val="en-CA"/>
              </w:rPr>
              <w:t>0 - 25</w:t>
            </w:r>
          </w:p>
        </w:tc>
      </w:tr>
    </w:tbl>
    <w:p w14:paraId="66FED58D" w14:textId="077F794F" w:rsidR="00D82F03" w:rsidRDefault="005B504E" w:rsidP="0060674A">
      <w:pPr>
        <w:pStyle w:val="Caption"/>
      </w:pPr>
      <w:bookmarkStart w:id="85" w:name="_Toc468462359"/>
      <w:r>
        <w:t xml:space="preserve">Table </w:t>
      </w:r>
      <w:r w:rsidR="007C53FD">
        <w:fldChar w:fldCharType="begin"/>
      </w:r>
      <w:r w:rsidR="007C53FD">
        <w:instrText xml:space="preserve"> SEQ Table \* ARABIC </w:instrText>
      </w:r>
      <w:r w:rsidR="007C53FD">
        <w:fldChar w:fldCharType="separate"/>
      </w:r>
      <w:r w:rsidR="007C53FD">
        <w:rPr>
          <w:noProof/>
        </w:rPr>
        <w:t>2</w:t>
      </w:r>
      <w:r w:rsidR="007C53FD">
        <w:fldChar w:fldCharType="end"/>
      </w:r>
      <w:r>
        <w:t xml:space="preserve">: </w:t>
      </w:r>
      <w:r w:rsidR="00D82F03" w:rsidRPr="005B504E">
        <w:t xml:space="preserve">Summary of trends in electrode and recording solution designs. In this general trend analysis, outlier recipes were not considered. Number of articles analyzed: 703 Patch-clamp, </w:t>
      </w:r>
      <w:r w:rsidR="00D82F03" w:rsidRPr="005B504E">
        <w:rPr>
          <w:i/>
        </w:rPr>
        <w:t>in vitro</w:t>
      </w:r>
      <w:r w:rsidR="00D82F03" w:rsidRPr="005B504E">
        <w:t xml:space="preserve"> studies performed on rats, mice or guinea pigs. N is the number of articles with the specifi</w:t>
      </w:r>
      <w:ins w:id="86" w:author="Dmitry Tebaykin" w:date="2016-12-13T16:07:00Z">
        <w:r w:rsidR="002631E5">
          <w:t>ed</w:t>
        </w:r>
      </w:ins>
      <w:del w:id="87" w:author="Dmitry Tebaykin" w:date="2016-12-13T16:07:00Z">
        <w:r w:rsidR="00D82F03" w:rsidRPr="005B504E" w:rsidDel="002631E5">
          <w:delText>c</w:delText>
        </w:r>
      </w:del>
      <w:r w:rsidR="00D82F03" w:rsidRPr="005B504E">
        <w:t xml:space="preserve"> solution composition.</w:t>
      </w:r>
      <w:bookmarkEnd w:id="85"/>
      <w:r w:rsidR="00D82F03" w:rsidRPr="005B504E">
        <w:t xml:space="preserve"> </w:t>
      </w:r>
    </w:p>
    <w:p w14:paraId="71219F66" w14:textId="77777777" w:rsidR="00D82F03" w:rsidRDefault="00D82F03" w:rsidP="00D82F03"/>
    <w:p w14:paraId="4DCDA57A" w14:textId="084B724F" w:rsidR="009B5F53" w:rsidRPr="007547E4" w:rsidRDefault="009B5F53" w:rsidP="00D82F03">
      <w:pPr>
        <w:rPr>
          <w:lang w:val="en-CA"/>
        </w:rPr>
      </w:pPr>
      <w:r>
        <w:t>No obviously distinct clusters presented themselves, suggesting that electrophysiologists use similar recipes with slight variations, within biologically reasonable concentration values.</w:t>
      </w:r>
      <w:r>
        <w:rPr>
          <w:lang w:val="en-CA"/>
        </w:rPr>
        <w:t xml:space="preserve"> </w:t>
      </w:r>
      <w:r>
        <w:t xml:space="preserve">However, two trends were identifiable among the Patch-clamp solution recipes: internal solutions could be separated into those with low Na, Cl concentrations and high Na, Cl (Table 2); external solutions can be split by their relatively low and high Mg concentrations. It is important to note that cesium-based solutions (associated with voltage-clamp experiments) were generally avoided during the curation process, because NeuroElectro curation heavily prioritizes current-clamp experiments, </w:t>
      </w:r>
      <w:r w:rsidRPr="008A28DA">
        <w:t xml:space="preserve">as it is focused on </w:t>
      </w:r>
      <w:r>
        <w:t xml:space="preserve">ephys </w:t>
      </w:r>
      <w:r w:rsidRPr="008A28DA">
        <w:t>properties such as action potential characteristics.</w:t>
      </w:r>
    </w:p>
    <w:p w14:paraId="3BFBE2AC" w14:textId="77777777" w:rsidR="00E15A51" w:rsidRDefault="00FF0D9C" w:rsidP="0060674A">
      <w:pPr>
        <w:pStyle w:val="Caption"/>
      </w:pPr>
      <w:r>
        <w:rPr>
          <w:noProof/>
        </w:rPr>
        <w:lastRenderedPageBreak/>
        <mc:AlternateContent>
          <mc:Choice Requires="wps">
            <w:drawing>
              <wp:anchor distT="0" distB="0" distL="114300" distR="114300" simplePos="0" relativeHeight="251671552" behindDoc="0" locked="0" layoutInCell="1" allowOverlap="1" wp14:anchorId="66CC5E56" wp14:editId="73008237">
                <wp:simplePos x="0" y="0"/>
                <wp:positionH relativeFrom="column">
                  <wp:posOffset>392028</wp:posOffset>
                </wp:positionH>
                <wp:positionV relativeFrom="paragraph">
                  <wp:posOffset>281305</wp:posOffset>
                </wp:positionV>
                <wp:extent cx="1376636" cy="687208"/>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376636" cy="687208"/>
                        </a:xfrm>
                        <a:prstGeom prst="rect">
                          <a:avLst/>
                        </a:prstGeom>
                        <a:noFill/>
                        <a:ln>
                          <a:noFill/>
                        </a:ln>
                        <a:effectLst/>
                      </wps:spPr>
                      <wps:txbx>
                        <w:txbxContent>
                          <w:p w14:paraId="24041FBF" w14:textId="77777777" w:rsidR="00F455A3" w:rsidRDefault="00F455A3"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0.29</w:t>
                            </w:r>
                          </w:p>
                          <w:p w14:paraId="4D42B927" w14:textId="4A355442" w:rsidR="00F455A3" w:rsidRPr="00851EEA" w:rsidRDefault="00F455A3"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C5E56" id="Text Box 28" o:spid="_x0000_s1029" type="#_x0000_t202" style="position:absolute;margin-left:30.85pt;margin-top:22.15pt;width:108.4pt;height:54.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" filled="f" stroked="f">
                <v:textbox>
                  <w:txbxContent>
                    <w:p w14:paraId="24041FBF" w14:textId="77777777" w:rsidR="00F455A3" w:rsidRDefault="00F455A3"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0.29</w:t>
                      </w:r>
                    </w:p>
                    <w:p w14:paraId="4D42B927" w14:textId="4A355442" w:rsidR="00F455A3" w:rsidRPr="00851EEA" w:rsidRDefault="00F455A3"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v:textbox>
              </v:shape>
            </w:pict>
          </mc:Fallback>
        </mc:AlternateContent>
      </w:r>
      <w:r w:rsidR="0070169F">
        <w:rPr>
          <w:noProof/>
        </w:rPr>
        <w:drawing>
          <wp:inline distT="0" distB="0" distL="0" distR="0" wp14:anchorId="70FEACA3" wp14:editId="5162A675">
            <wp:extent cx="5939155" cy="3449320"/>
            <wp:effectExtent l="0" t="0" r="4445" b="5080"/>
            <wp:docPr id="14" name="Picture 14" descr="/Users/dtebaykin/Documents/Neuroelectro documents/Plots/IntNaVsPubYea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tebaykin/Documents/Neuroelectro documents/Plots/IntNaVsPubYear.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3449320"/>
                    </a:xfrm>
                    <a:prstGeom prst="rect">
                      <a:avLst/>
                    </a:prstGeom>
                    <a:noFill/>
                    <a:ln>
                      <a:noFill/>
                    </a:ln>
                  </pic:spPr>
                </pic:pic>
              </a:graphicData>
            </a:graphic>
          </wp:inline>
        </w:drawing>
      </w:r>
    </w:p>
    <w:p w14:paraId="5176DADD" w14:textId="67122E84" w:rsidR="00D82F03" w:rsidRPr="00931064" w:rsidRDefault="00E15A51" w:rsidP="0060674A">
      <w:pPr>
        <w:pStyle w:val="Caption"/>
      </w:pPr>
      <w:bookmarkStart w:id="88" w:name="_Toc468462372"/>
      <w:r>
        <w:t xml:space="preserve">Figure </w:t>
      </w:r>
      <w:r>
        <w:fldChar w:fldCharType="begin"/>
      </w:r>
      <w:r>
        <w:instrText xml:space="preserve"> SEQ Figure \* ARABIC </w:instrText>
      </w:r>
      <w:r>
        <w:fldChar w:fldCharType="separate"/>
      </w:r>
      <w:r w:rsidR="00A332DA">
        <w:rPr>
          <w:noProof/>
        </w:rPr>
        <w:t>5</w:t>
      </w:r>
      <w:r>
        <w:fldChar w:fldCharType="end"/>
      </w:r>
      <w:r>
        <w:t xml:space="preserve">: </w:t>
      </w:r>
      <w:r w:rsidR="00D82F03" w:rsidRPr="00931064">
        <w:t>Interna</w:t>
      </w:r>
      <w:r w:rsidR="006C0B10">
        <w:t>l sodium concentration increased</w:t>
      </w:r>
      <w:r w:rsidR="00D82F03" w:rsidRPr="00931064">
        <w:t xml:space="preserve"> </w:t>
      </w:r>
      <w:r w:rsidR="006C0B10">
        <w:t>in 2003</w:t>
      </w:r>
      <w:r w:rsidR="00D82F03" w:rsidRPr="00931064">
        <w:t>. Boxes represent solution concentrations from articles published in the corresponding year (X-axis). The blue line is a linear fit between internal sodium concentration and publication year. Internal sodium concentration significantly increases throughout the years (r = 0.29, p &lt; 0.001).</w:t>
      </w:r>
      <w:bookmarkEnd w:id="88"/>
    </w:p>
    <w:p w14:paraId="559E578E" w14:textId="77777777" w:rsidR="00E419F7" w:rsidRDefault="00E419F7" w:rsidP="00D82F03"/>
    <w:p w14:paraId="0A37FFF7" w14:textId="61024AE2" w:rsidR="00975BDA" w:rsidRDefault="00B13FAF" w:rsidP="00975BDA">
      <w:r>
        <w:t>An interesting variation in Patch-clamp pipette solution recipes is internal sodium concentrations increase throughout the years (Figure 5). It seems to be caus</w:t>
      </w:r>
      <w:r w:rsidR="002D4CDF">
        <w:t xml:space="preserve">ed by the introduction of 10-20 </w:t>
      </w:r>
      <w:r w:rsidR="00975BDA">
        <w:t>millimoles per litre of Na</w:t>
      </w:r>
      <w:r w:rsidR="00975BDA" w:rsidRPr="00492BDB">
        <w:rPr>
          <w:vertAlign w:val="subscript"/>
        </w:rPr>
        <w:t>2</w:t>
      </w:r>
      <w:r w:rsidR="00975BDA">
        <w:t>-phosphocreatine to internal solutions, which became popular in mid-2000s. The implication is that recipes do change over time and it is entirely possible that a single lab or a small set of labs can start new trends in the designs of solution recipes.</w:t>
      </w:r>
    </w:p>
    <w:p w14:paraId="7CAF0164" w14:textId="77777777" w:rsidR="00975BDA" w:rsidRDefault="00975BDA" w:rsidP="00D82F03"/>
    <w:p w14:paraId="5E3CCAB1" w14:textId="1AE1F809" w:rsidR="001462A6" w:rsidRPr="00BA075F" w:rsidRDefault="009A4E2E" w:rsidP="00BA075F">
      <w:pPr>
        <w:rPr>
          <w:iCs/>
          <w:color w:val="000000" w:themeColor="text2"/>
          <w:sz w:val="20"/>
          <w:szCs w:val="20"/>
        </w:rPr>
      </w:pPr>
      <w:r>
        <w:t xml:space="preserve">This </w:t>
      </w:r>
      <w:r w:rsidR="00D8207F">
        <w:t>expl</w:t>
      </w:r>
      <w:r w:rsidR="00625852">
        <w:t>or</w:t>
      </w:r>
      <w:r w:rsidR="00D8207F">
        <w:t>ation</w:t>
      </w:r>
      <w:r w:rsidR="00D82F03">
        <w:t xml:space="preserve"> </w:t>
      </w:r>
      <w:r w:rsidR="00F759F1">
        <w:t xml:space="preserve">of </w:t>
      </w:r>
      <w:r w:rsidR="00D82F03">
        <w:t xml:space="preserve">the distributions of solution components and verifying that neurophysiologists tend to use </w:t>
      </w:r>
      <w:r w:rsidR="009202B2">
        <w:t xml:space="preserve">at least </w:t>
      </w:r>
      <w:r w:rsidR="00D82F03">
        <w:t>slightly different solutions, I proceeded to the task of determining whether these solution component variations help to further explain the variability of commonly reported ephys properties.</w:t>
      </w:r>
      <w:r w:rsidR="001462A6">
        <w:rPr>
          <w:lang w:val="en-CA"/>
        </w:rPr>
        <w:br w:type="page"/>
      </w:r>
    </w:p>
    <w:p w14:paraId="646B0501" w14:textId="14CA979C" w:rsidR="00D82F03" w:rsidRDefault="00EA5837" w:rsidP="00766283">
      <w:pPr>
        <w:pStyle w:val="Heading1"/>
        <w:rPr>
          <w:lang w:val="en-CA"/>
        </w:rPr>
      </w:pPr>
      <w:r>
        <w:rPr>
          <w:lang w:val="en-CA"/>
        </w:rPr>
        <w:lastRenderedPageBreak/>
        <w:br/>
      </w:r>
      <w:bookmarkStart w:id="89" w:name="_Toc468464406"/>
      <w:r w:rsidR="00AD772E">
        <w:rPr>
          <w:lang w:val="en-CA"/>
        </w:rPr>
        <w:t>Explaining study-to-study</w:t>
      </w:r>
      <w:r w:rsidR="001462A6">
        <w:rPr>
          <w:lang w:val="en-CA"/>
        </w:rPr>
        <w:t xml:space="preserve"> variability of electrophysiological properties </w:t>
      </w:r>
      <w:r w:rsidR="007C3B77">
        <w:rPr>
          <w:lang w:val="en-CA"/>
        </w:rPr>
        <w:t>using</w:t>
      </w:r>
      <w:r w:rsidR="00BE03B7">
        <w:rPr>
          <w:lang w:val="en-CA"/>
        </w:rPr>
        <w:t xml:space="preserve"> experimental condition</w:t>
      </w:r>
      <w:r w:rsidR="00977DB1">
        <w:rPr>
          <w:lang w:val="en-CA"/>
        </w:rPr>
        <w:t>s</w:t>
      </w:r>
      <w:bookmarkEnd w:id="89"/>
    </w:p>
    <w:p w14:paraId="09BA8727" w14:textId="77777777" w:rsidR="00063D54" w:rsidRDefault="00063D54" w:rsidP="00063D54">
      <w:pPr>
        <w:rPr>
          <w:lang w:val="en-CA"/>
        </w:rPr>
      </w:pPr>
    </w:p>
    <w:p w14:paraId="79A4B270" w14:textId="32F215D8" w:rsidR="00BC67C3" w:rsidRDefault="00063D54" w:rsidP="00BC67C3">
      <w:pPr>
        <w:pStyle w:val="Heading2"/>
        <w:rPr>
          <w:lang w:val="en-CA"/>
        </w:rPr>
      </w:pPr>
      <w:bookmarkStart w:id="90" w:name="_Toc468464407"/>
      <w:r>
        <w:rPr>
          <w:lang w:val="en-CA"/>
        </w:rPr>
        <w:t>Methods</w:t>
      </w:r>
      <w:bookmarkEnd w:id="90"/>
    </w:p>
    <w:p w14:paraId="425A5897" w14:textId="77777777" w:rsidR="00F31EC2" w:rsidRPr="00F31EC2" w:rsidRDefault="00F31EC2" w:rsidP="00F31EC2">
      <w:pPr>
        <w:rPr>
          <w:lang w:val="en-CA"/>
        </w:rPr>
      </w:pPr>
    </w:p>
    <w:p w14:paraId="2C2F11D7" w14:textId="77FD917B" w:rsidR="00A43940" w:rsidRPr="009639B4" w:rsidRDefault="00A43940" w:rsidP="00ED5351">
      <w:pPr>
        <w:pStyle w:val="Heading3"/>
        <w:numPr>
          <w:ilvl w:val="2"/>
          <w:numId w:val="29"/>
        </w:numPr>
      </w:pPr>
      <w:bookmarkStart w:id="91" w:name="_Toc468464408"/>
      <w:r w:rsidRPr="009639B4">
        <w:t>Modeling the effects of experimental conditions on the variability in electrophysiological properties</w:t>
      </w:r>
      <w:bookmarkEnd w:id="91"/>
    </w:p>
    <w:p w14:paraId="24CC3A4D" w14:textId="77777777" w:rsidR="00A43940" w:rsidRDefault="00A43940" w:rsidP="00A43940">
      <w:pPr>
        <w:rPr>
          <w:lang w:val="en-CA"/>
        </w:rPr>
      </w:pPr>
    </w:p>
    <w:p w14:paraId="49E5639B" w14:textId="77777777" w:rsidR="00A43940" w:rsidRPr="00603EA6" w:rsidRDefault="00A43940" w:rsidP="00A43940">
      <w:r>
        <w:rPr>
          <w:lang w:val="en-CA"/>
        </w:rPr>
        <w:t xml:space="preserve">Here, I use 11 most commonly reported electrophysiological properties (in order of abundant to sparse): input resistance, RMP, AP threshold, AP amplitude, AP half-width, membrane time constant, AHP amplitude, rheobase, maximum firing frequency, cell capacitance, adaptation ratio and ignore the rest due to their extreme sparsity. My statistical pipeline does not depend on the number of ephys properties analyzed, but it does require a reasonable number of articles reporting them, otherwise the resulting models would have insignificant explanatory power. With more articles being added to NeuroElectro, my analysis can be applied to more ephys properties without major changes to the algorithms. For a full and most up-to-date list of ephys properties visit </w:t>
      </w:r>
      <w:hyperlink r:id="rId21">
        <w:r>
          <w:rPr>
            <w:rStyle w:val="InternetLink"/>
            <w:lang w:val="en-CA"/>
          </w:rPr>
          <w:t>neuroelectro.org/ephys_prop/index/</w:t>
        </w:r>
      </w:hyperlink>
      <w:r>
        <w:rPr>
          <w:lang w:val="en-CA"/>
        </w:rPr>
        <w:t>.</w:t>
      </w:r>
    </w:p>
    <w:p w14:paraId="002AFDAA" w14:textId="77777777" w:rsidR="00A43940" w:rsidRDefault="00A43940" w:rsidP="00A43940">
      <w:pPr>
        <w:rPr>
          <w:b/>
          <w:lang w:val="en-CA"/>
        </w:rPr>
      </w:pPr>
    </w:p>
    <w:p w14:paraId="0C5219C2" w14:textId="77777777" w:rsidR="00A43940" w:rsidRDefault="00A43940" w:rsidP="00A43940">
      <w:pPr>
        <w:rPr>
          <w:b/>
          <w:lang w:val="en-CA"/>
        </w:rPr>
      </w:pPr>
    </w:p>
    <w:p w14:paraId="44B2E764" w14:textId="77777777" w:rsidR="00A43940" w:rsidRPr="00D15300" w:rsidRDefault="00A43940" w:rsidP="0035687D">
      <w:pPr>
        <w:pStyle w:val="Heading5"/>
        <w:numPr>
          <w:ilvl w:val="3"/>
          <w:numId w:val="29"/>
        </w:numPr>
        <w:rPr>
          <w:lang w:val="en-CA"/>
        </w:rPr>
      </w:pPr>
      <w:bookmarkStart w:id="92" w:name="_Toc468464409"/>
      <w:r>
        <w:rPr>
          <w:lang w:val="en-CA"/>
        </w:rPr>
        <w:t>Constructing u</w:t>
      </w:r>
      <w:r w:rsidRPr="00D15300">
        <w:rPr>
          <w:lang w:val="en-CA"/>
        </w:rPr>
        <w:t>nivariate linear models</w:t>
      </w:r>
      <w:bookmarkEnd w:id="92"/>
    </w:p>
    <w:p w14:paraId="1E63CD39" w14:textId="77777777" w:rsidR="00A43940" w:rsidRDefault="00A43940" w:rsidP="00A43940">
      <w:pPr>
        <w:rPr>
          <w:lang w:val="en-CA"/>
        </w:rPr>
      </w:pPr>
    </w:p>
    <w:p w14:paraId="75C4CF75" w14:textId="17F3219B" w:rsidR="00A43940" w:rsidRDefault="00A43940" w:rsidP="00A43940">
      <w:pPr>
        <w:rPr>
          <w:lang w:val="en-CA"/>
        </w:rPr>
      </w:pPr>
      <w:r>
        <w:rPr>
          <w:lang w:val="en-CA"/>
        </w:rPr>
        <w:t xml:space="preserve">My initial approach for modeling the relationships between experimental conditions (metadata) and the variability of ephys properties was to use univariate linear regression models. They are reliable, simple to implement and comprehend. The drawbacks and faults of linear models are well-documented; they are sensitive to outliers, overfitting and they are restricted to modeling linear interactions, thus non-linear relationships would likely be insignificant </w:t>
      </w:r>
      <w:r w:rsidR="00556C23">
        <w:rPr>
          <w:lang w:val="en-CA"/>
        </w:rPr>
        <w:fldChar w:fldCharType="begin"/>
      </w:r>
      <w:r w:rsidR="00556C23">
        <w:rPr>
          <w:lang w:val="en-CA"/>
        </w:rPr>
        <w:instrText xml:space="preserve"> ADDIN ZOTERO_ITEM CSL_CITATION {"citationID":"2ih8jdq9nt","properties":{"formattedCitation":"(Freedman, 2009; Yan, 2009)","plainCitation":"(Freedman, 2009; Yan, 2009)"},"citationItems":[{"id":10376,"uris":["http://zotero.org/users/2034786/items/ZNWG923E"],"uri":["http://zotero.org/users/2034786/items/ZNWG923E"],"itemData":{"id":10376,"type":"book","title":"Statistical models: theory and practice","publisher":"cambridge university press","ISBN":"1-139-47731-5","author":[{"family":"Freedman","given":"David A"}],"issued":{"date-parts":[["2009"]]}}},{"id":10377,"uris":["http://zotero.org/users/2034786/items/TUC8JSXD"],"uri":["http://zotero.org/users/2034786/items/TUC8JSXD"],"itemData":{"id":10377,"type":"book","title":"Linear regression analysis: theory and computing","publisher":"World Scientific","ISBN":"981-283-411-7","author":[{"family":"Yan","given":"Xin"}],"issued":{"date-parts":[["2009"]]}}}],"schema":"https://github.com/citation-style-language/schema/raw/master/csl-citation.json"} </w:instrText>
      </w:r>
      <w:r w:rsidR="00556C23">
        <w:rPr>
          <w:lang w:val="en-CA"/>
        </w:rPr>
        <w:fldChar w:fldCharType="separate"/>
      </w:r>
      <w:r w:rsidR="00556C23">
        <w:rPr>
          <w:noProof/>
          <w:lang w:val="en-CA"/>
        </w:rPr>
        <w:t>(Freedman, 2009; Yan, 2009)</w:t>
      </w:r>
      <w:r w:rsidR="00556C23">
        <w:rPr>
          <w:lang w:val="en-CA"/>
        </w:rPr>
        <w:fldChar w:fldCharType="end"/>
      </w:r>
      <w:r w:rsidR="00556C23">
        <w:rPr>
          <w:lang w:val="en-CA"/>
        </w:rPr>
        <w:t>.</w:t>
      </w:r>
      <w:r>
        <w:rPr>
          <w:lang w:val="en-CA"/>
        </w:rPr>
        <w:t xml:space="preserve"> The built-in R function</w:t>
      </w:r>
      <w:r w:rsidR="009B77B9">
        <w:rPr>
          <w:lang w:val="en-CA"/>
        </w:rPr>
        <w:t xml:space="preserve"> for linear models was</w:t>
      </w:r>
      <w:r>
        <w:rPr>
          <w:lang w:val="en-CA"/>
        </w:rPr>
        <w:t xml:space="preserve"> used for this task.</w:t>
      </w:r>
    </w:p>
    <w:p w14:paraId="1A57ADD9" w14:textId="77777777" w:rsidR="00A43940" w:rsidRDefault="00A43940" w:rsidP="00A43940">
      <w:pPr>
        <w:rPr>
          <w:lang w:val="en-CA"/>
        </w:rPr>
      </w:pPr>
    </w:p>
    <w:p w14:paraId="30B51881" w14:textId="22F6D1C1" w:rsidR="00A43940" w:rsidDel="00916205" w:rsidRDefault="00A43940" w:rsidP="00A43940">
      <w:pPr>
        <w:rPr>
          <w:del w:id="93" w:author="Dmitry Tebaykin" w:date="2016-12-15T19:40:00Z"/>
          <w:lang w:val="en-CA"/>
        </w:rPr>
      </w:pPr>
      <w:r>
        <w:rPr>
          <w:lang w:val="en-CA"/>
        </w:rPr>
        <w:t xml:space="preserve">Since I modeled each compound concentration and ephys property pair separately, I ran into a multiple comparisons problem, which states that a set of statistical inferences performed simultaneously increase the false discovery rates </w:t>
      </w:r>
      <w:r w:rsidR="000558B9">
        <w:rPr>
          <w:lang w:val="en-CA"/>
        </w:rPr>
        <w:fldChar w:fldCharType="begin"/>
      </w:r>
      <w:r w:rsidR="000558B9">
        <w:rPr>
          <w:lang w:val="en-CA"/>
        </w:rPr>
        <w:instrText xml:space="preserve"> ADDIN ZOTERO_ITEM CSL_CITATION {"citationID":"uskktd38l","properties":{"formattedCitation":"(CHANDLER, 1995; Miller, 1981)","plainCitation":"(CHANDLER, 1995; Miller, 1981)"},"citationItems":[{"id":10380,"uris":["http://zotero.org/users/2034786/items/7K6IQEEU"],"uri":["http://zotero.org/users/2034786/items/7K6IQEEU"],"itemData":{"id":10380,"type":"article-journal","title":"Practical considerations in the use of simultaneous inference for multiple tests","container-title":"Animal Behaviour","page":"524-527","volume":"49","issue":"2","ISSN":"0003-3472","journalAbbreviation":"Animal Behaviour","author":[{"family":"CHANDLER","given":"RAY C"}],"issued":{"date-parts":[["1995"]]}}},{"id":10379,"uris":["http://zotero.org/users/2034786/items/ABX22KSG"],"uri":["http://zotero.org/users/2034786/items/ABX22KSG"],"itemData":{"id":10379,"type":"book","title":"Assessing language production in children: Experimental procedures","publisher":"Univ Park Press","volume":"1","ISBN":"0-8391-1598-9","author":[{"family":"Miller","given":"Jon F"}],"issued":{"date-parts":[["1981"]]}}}],"schema":"https://github.com/citation-style-language/schema/raw/master/csl-citation.json"} </w:instrText>
      </w:r>
      <w:r w:rsidR="000558B9">
        <w:rPr>
          <w:lang w:val="en-CA"/>
        </w:rPr>
        <w:fldChar w:fldCharType="separate"/>
      </w:r>
      <w:r w:rsidR="000558B9">
        <w:rPr>
          <w:noProof/>
          <w:lang w:val="en-CA"/>
        </w:rPr>
        <w:t>(</w:t>
      </w:r>
      <w:r w:rsidR="003F1B95">
        <w:rPr>
          <w:noProof/>
          <w:lang w:val="en-CA"/>
        </w:rPr>
        <w:t>Chandler</w:t>
      </w:r>
      <w:r w:rsidR="000558B9">
        <w:rPr>
          <w:noProof/>
          <w:lang w:val="en-CA"/>
        </w:rPr>
        <w:t>, 1995; Miller, 1981)</w:t>
      </w:r>
      <w:r w:rsidR="000558B9">
        <w:rPr>
          <w:lang w:val="en-CA"/>
        </w:rPr>
        <w:fldChar w:fldCharType="end"/>
      </w:r>
      <w:r>
        <w:rPr>
          <w:lang w:val="en-CA"/>
        </w:rPr>
        <w:t>. The solution was to apply a multiple testing correction algorithm to the obtained p-values to account for performing hundreds of similar tests. I used the Bonferroni correction approach, which reduces the significance threshold by a factor of comparisons made, thus the significance threshold for p-value decreased from 0.05 to 0.05 / 286 = 1.75 * 10</w:t>
      </w:r>
      <w:r w:rsidRPr="009E1C2A">
        <w:rPr>
          <w:vertAlign w:val="superscript"/>
          <w:lang w:val="en-CA"/>
        </w:rPr>
        <w:t>-4</w:t>
      </w:r>
      <w:r>
        <w:rPr>
          <w:lang w:val="en-CA"/>
        </w:rPr>
        <w:t xml:space="preserve"> </w:t>
      </w:r>
      <w:r w:rsidR="006948B8">
        <w:rPr>
          <w:lang w:val="en-CA"/>
        </w:rPr>
        <w:fldChar w:fldCharType="begin"/>
      </w:r>
      <w:r w:rsidR="006948B8">
        <w:rPr>
          <w:lang w:val="en-CA"/>
        </w:rPr>
        <w:instrText xml:space="preserve"> ADDIN ZOTERO_ITEM CSL_CITATION {"citationID":"28u8e4d8k1","properties":{"formattedCitation":"(Bonferroni, 1936; Dunn and Goldstein, 1959; Savin, 1984)","plainCitation":"(Bonferroni, 1936; Dunn and Goldstein, 1959; Savin, 1984)"},"citationItems":[{"id":10381,"uris":["http://zotero.org/users/2034786/items/8QZUNT2N"],"uri":["http://zotero.org/users/2034786/items/8QZUNT2N"],"itemData":{"id":10381,"type":"book","title":"Teoria statistica delle classi e calcolo delle probabilita","publisher":"Libreria internazionale Seeber","author":[{"family":"Bonferroni","given":"Carlo E"}],"issued":{"date-parts":[["1936"]]}}},{"id":10382,"uris":["http://zotero.org/users/2034786/items/MWFBZQK3"],"uri":["http://zotero.org/users/2034786/items/MWFBZQK3"],"itemData":{"id":10382,"type":"article-journal","title":"Test difficulty, validity, and reliability as functions of selected multiple-choice item construction principles.","container-title":"Educational and Psychological Measurement","ISSN":"1552-3888","journalAbbreviation":"Educational and Psychological Measurement","author":[{"family":"Dunn","given":"Theodore F"},{"family":"Goldstein","given":"Leon G"}],"issued":{"date-parts":[["1959"]]}}},{"id":10383,"uris":["http://zotero.org/users/2034786/items/AZ9GX2TP"],"uri":["http://zotero.org/users/2034786/items/AZ9GX2TP"],"itemData":{"id":10383,"type":"article-journal","title":"Multiple hypothesis testing","container-title":"Handbook of econometrics","page":"827-879","volume":"2","ISSN":"1573-4412","journalAbbreviation":"Handbook of econometrics","author":[{"family":"Savin","given":"Nathan E"}],"issued":{"date-parts":[["1984"]]}}}],"schema":"https://github.com/citation-style-language/schema/raw/master/csl-citation.json"} </w:instrText>
      </w:r>
      <w:r w:rsidR="006948B8">
        <w:rPr>
          <w:lang w:val="en-CA"/>
        </w:rPr>
        <w:fldChar w:fldCharType="separate"/>
      </w:r>
      <w:r w:rsidR="006948B8">
        <w:rPr>
          <w:noProof/>
          <w:lang w:val="en-CA"/>
        </w:rPr>
        <w:t>(Bonferroni, 1936; Dunn and Goldstein, 1959; Savin, 1984)</w:t>
      </w:r>
      <w:r w:rsidR="006948B8">
        <w:rPr>
          <w:lang w:val="en-CA"/>
        </w:rPr>
        <w:fldChar w:fldCharType="end"/>
      </w:r>
      <w:r w:rsidR="006948B8">
        <w:rPr>
          <w:lang w:val="en-CA"/>
        </w:rPr>
        <w:t>.</w:t>
      </w:r>
    </w:p>
    <w:p w14:paraId="6047B56F" w14:textId="7889D82A" w:rsidR="00916205" w:rsidDel="00916205" w:rsidRDefault="00916205" w:rsidP="00A43940">
      <w:pPr>
        <w:rPr>
          <w:del w:id="94" w:author="Dmitry Tebaykin" w:date="2016-12-15T19:40:00Z"/>
          <w:lang w:val="en-CA"/>
        </w:rPr>
      </w:pPr>
    </w:p>
    <w:p w14:paraId="111F2C68" w14:textId="77777777" w:rsidR="00A43940" w:rsidDel="00916205" w:rsidRDefault="00A43940" w:rsidP="00A43940">
      <w:pPr>
        <w:rPr>
          <w:del w:id="95" w:author="Dmitry Tebaykin" w:date="2016-12-15T19:40:00Z"/>
          <w:lang w:val="en-CA"/>
        </w:rPr>
      </w:pPr>
    </w:p>
    <w:p w14:paraId="3DA75AE4" w14:textId="77777777" w:rsidR="003D285A" w:rsidRDefault="003D285A" w:rsidP="00A43940">
      <w:pPr>
        <w:rPr>
          <w:lang w:val="en-CA"/>
        </w:rPr>
      </w:pPr>
    </w:p>
    <w:p w14:paraId="33970C7B" w14:textId="44C69756" w:rsidR="003D285A" w:rsidDel="00916205" w:rsidRDefault="00C81124" w:rsidP="00C81124">
      <w:pPr>
        <w:spacing w:line="240" w:lineRule="auto"/>
        <w:rPr>
          <w:del w:id="96" w:author="Dmitry Tebaykin" w:date="2016-12-15T19:40:00Z"/>
          <w:lang w:val="en-CA"/>
        </w:rPr>
        <w:pPrChange w:id="97" w:author="Dmitry Tebaykin" w:date="2016-12-15T19:40:00Z">
          <w:pPr/>
        </w:pPrChange>
      </w:pPr>
      <w:ins w:id="98" w:author="Dmitry Tebaykin" w:date="2016-12-15T19:40:00Z">
        <w:r>
          <w:rPr>
            <w:lang w:val="en-CA"/>
          </w:rPr>
          <w:br w:type="page"/>
        </w:r>
      </w:ins>
    </w:p>
    <w:p w14:paraId="76FC7535" w14:textId="77777777" w:rsidR="003D285A" w:rsidRDefault="003D285A" w:rsidP="00A43940">
      <w:pPr>
        <w:rPr>
          <w:lang w:val="en-CA"/>
        </w:rPr>
      </w:pPr>
    </w:p>
    <w:p w14:paraId="73F75D9B" w14:textId="77777777" w:rsidR="00A43940" w:rsidRPr="00544137" w:rsidRDefault="00A43940" w:rsidP="0035687D">
      <w:pPr>
        <w:pStyle w:val="Heading5"/>
        <w:numPr>
          <w:ilvl w:val="3"/>
          <w:numId w:val="29"/>
        </w:numPr>
        <w:rPr>
          <w:lang w:val="en-CA"/>
        </w:rPr>
      </w:pPr>
      <w:bookmarkStart w:id="99" w:name="_Toc468464410"/>
      <w:r>
        <w:rPr>
          <w:lang w:val="en-CA"/>
        </w:rPr>
        <w:t>M</w:t>
      </w:r>
      <w:r w:rsidRPr="00544137">
        <w:rPr>
          <w:lang w:val="en-CA"/>
        </w:rPr>
        <w:t>ulti</w:t>
      </w:r>
      <w:r>
        <w:rPr>
          <w:lang w:val="en-CA"/>
        </w:rPr>
        <w:t>ple</w:t>
      </w:r>
      <w:r w:rsidRPr="00544137">
        <w:rPr>
          <w:lang w:val="en-CA"/>
        </w:rPr>
        <w:t xml:space="preserve"> regression approach</w:t>
      </w:r>
      <w:bookmarkEnd w:id="99"/>
    </w:p>
    <w:p w14:paraId="73CEFC9D" w14:textId="77777777" w:rsidR="00A43940" w:rsidRDefault="00A43940" w:rsidP="00A43940">
      <w:pPr>
        <w:rPr>
          <w:lang w:val="en-CA"/>
        </w:rPr>
      </w:pPr>
    </w:p>
    <w:p w14:paraId="66BE163C" w14:textId="77777777" w:rsidR="00A43940" w:rsidRDefault="00A43940" w:rsidP="00A43940">
      <w:pPr>
        <w:rPr>
          <w:lang w:val="en-CA"/>
        </w:rPr>
      </w:pPr>
      <w:r>
        <w:rPr>
          <w:lang w:val="en-CA"/>
        </w:rPr>
        <w:t>When considering using multiple solutions features to model ephys properties, the first intuitive model to use was the Goldman-Hodgkin-Katz equation that predicts resting membrane potential from the recording temperature and external/internal concentrations of Na, Cl and K (2).</w:t>
      </w:r>
    </w:p>
    <w:p w14:paraId="2567D7BC" w14:textId="77777777" w:rsidR="00A43940" w:rsidRDefault="00A43940" w:rsidP="00A43940">
      <w:pPr>
        <w:rPr>
          <w:rFonts w:eastAsiaTheme="minorEastAsia"/>
          <w:lang w:val="en-CA"/>
        </w:rPr>
      </w:pPr>
      <w:r>
        <w:rPr>
          <w:rFonts w:eastAsiaTheme="minorEastAsia"/>
          <w:noProof/>
        </w:rPr>
        <mc:AlternateContent>
          <mc:Choice Requires="wps">
            <w:drawing>
              <wp:anchor distT="0" distB="0" distL="114300" distR="114300" simplePos="0" relativeHeight="251683840" behindDoc="0" locked="0" layoutInCell="1" allowOverlap="1" wp14:anchorId="44B8D980" wp14:editId="027CEF53">
                <wp:simplePos x="0" y="0"/>
                <wp:positionH relativeFrom="column">
                  <wp:posOffset>5304790</wp:posOffset>
                </wp:positionH>
                <wp:positionV relativeFrom="paragraph">
                  <wp:posOffset>356606</wp:posOffset>
                </wp:positionV>
                <wp:extent cx="46101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C9EDCF" w14:textId="77777777" w:rsidR="00F455A3" w:rsidRPr="00B77DEB" w:rsidRDefault="00F455A3" w:rsidP="00A43940">
                            <w:pPr>
                              <w:rPr>
                                <w:lang w:val="en-CA"/>
                              </w:rPr>
                            </w:pPr>
                            <w:r>
                              <w:rPr>
                                <w:lang w:val="en-C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8D980" id="Text Box 30" o:spid="_x0000_s1030" type="#_x0000_t202" style="position:absolute;margin-left:417.7pt;margin-top:28.1pt;width:36.3pt;height:27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uvXkCAABhBQAADgAAAGRycy9lMm9Eb2MueG1srFTBbtswDL0P2D8Iuq9O0qx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" filled="f" stroked="f">
                <v:textbox>
                  <w:txbxContent>
                    <w:p w14:paraId="2CC9EDCF" w14:textId="77777777" w:rsidR="00F455A3" w:rsidRPr="00B77DEB" w:rsidRDefault="00F455A3" w:rsidP="00A43940">
                      <w:pPr>
                        <w:rPr>
                          <w:lang w:val="en-CA"/>
                        </w:rPr>
                      </w:pPr>
                      <w:r>
                        <w:rPr>
                          <w:lang w:val="en-CA"/>
                        </w:rPr>
                        <w:t>(2)</w:t>
                      </w:r>
                    </w:p>
                  </w:txbxContent>
                </v:textbox>
              </v:shape>
            </w:pict>
          </mc:Fallback>
        </mc:AlternateContent>
      </w:r>
    </w:p>
    <w:p w14:paraId="1BCC1C45" w14:textId="77777777" w:rsidR="00A43940" w:rsidRDefault="00B17DD9" w:rsidP="00A43940">
      <w:pPr>
        <w:rPr>
          <w:lang w:val="en-CA"/>
        </w:rPr>
      </w:pPr>
      <m:oMathPara>
        <m:oMath>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m</m:t>
              </m:r>
            </m:sub>
          </m:sSub>
          <m:r>
            <w:rPr>
              <w:rFonts w:ascii="Cambria Math" w:hAnsi="Cambria Math"/>
              <w:lang w:val="en-CA"/>
            </w:rPr>
            <m:t xml:space="preserve">= </m:t>
          </m:r>
          <m:f>
            <m:fPr>
              <m:ctrlPr>
                <w:rPr>
                  <w:rFonts w:ascii="Cambria Math" w:hAnsi="Cambria Math"/>
                  <w:i/>
                  <w:lang w:val="en-CA"/>
                </w:rPr>
              </m:ctrlPr>
            </m:fPr>
            <m:num>
              <m:r>
                <w:rPr>
                  <w:rFonts w:ascii="Cambria Math" w:hAnsi="Cambria Math"/>
                  <w:lang w:val="en-CA"/>
                </w:rPr>
                <m:t>RT</m:t>
              </m:r>
            </m:num>
            <m:den>
              <m:r>
                <w:rPr>
                  <w:rFonts w:ascii="Cambria Math" w:hAnsi="Cambria Math"/>
                  <w:lang w:val="en-CA"/>
                </w:rPr>
                <m:t>F</m:t>
              </m:r>
            </m:den>
          </m:f>
          <m:r>
            <w:rPr>
              <w:rFonts w:ascii="Cambria Math" w:hAnsi="Cambria Math"/>
              <w:lang w:val="en-CA"/>
            </w:rPr>
            <m:t>ln</m:t>
          </m:r>
          <m:f>
            <m:fPr>
              <m:ctrlPr>
                <w:rPr>
                  <w:rFonts w:ascii="Cambria Math" w:hAnsi="Cambria Math"/>
                  <w:i/>
                  <w:lang w:val="en-CA"/>
                </w:rPr>
              </m:ctrlPr>
            </m:fPr>
            <m:num>
              <m:sSub>
                <m:sSubPr>
                  <m:ctrlPr>
                    <w:rPr>
                      <w:rFonts w:ascii="Cambria Math" w:hAnsi="Cambria Math"/>
                      <w:i/>
                      <w:lang w:val="en-CA"/>
                    </w:rPr>
                  </m:ctrlPr>
                </m:sSub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Na</m:t>
                      </m:r>
                    </m:sub>
                  </m:sSub>
                  <m:d>
                    <m:dPr>
                      <m:begChr m:val="["/>
                      <m:endChr m:val="]"/>
                      <m:ctrlPr>
                        <w:rPr>
                          <w:rFonts w:ascii="Cambria Math" w:hAnsi="Cambria Math"/>
                          <w:i/>
                          <w:lang w:val="en-CA"/>
                        </w:rPr>
                      </m:ctrlPr>
                    </m:dPr>
                    <m:e>
                      <m:r>
                        <w:rPr>
                          <w:rFonts w:ascii="Cambria Math" w:hAnsi="Cambria Math"/>
                          <w:lang w:val="en-CA"/>
                        </w:rPr>
                        <m:t>N</m:t>
                      </m:r>
                      <m:sSup>
                        <m:sSupPr>
                          <m:ctrlPr>
                            <w:rPr>
                              <w:rFonts w:ascii="Cambria Math" w:hAnsi="Cambria Math"/>
                              <w:i/>
                              <w:lang w:val="en-CA"/>
                            </w:rPr>
                          </m:ctrlPr>
                        </m:sSupPr>
                        <m:e>
                          <m:r>
                            <w:rPr>
                              <w:rFonts w:ascii="Cambria Math" w:hAnsi="Cambria Math"/>
                              <w:lang w:val="en-CA"/>
                            </w:rPr>
                            <m:t>a</m:t>
                          </m:r>
                        </m:e>
                        <m:sup>
                          <m:r>
                            <w:rPr>
                              <w:rFonts w:ascii="Cambria Math" w:hAnsi="Cambria Math"/>
                              <w:lang w:val="en-CA"/>
                            </w:rPr>
                            <m:t>+</m:t>
                          </m:r>
                        </m:sup>
                      </m:sSup>
                    </m:e>
                  </m:d>
                </m:e>
                <m:sub>
                  <m:r>
                    <w:rPr>
                      <w:rFonts w:ascii="Cambria Math" w:hAnsi="Cambria Math"/>
                      <w:lang w:val="en-CA"/>
                    </w:rPr>
                    <m:t>out</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K</m:t>
                  </m:r>
                </m:sub>
              </m:sSub>
              <m:sSub>
                <m:sSubPr>
                  <m:ctrlPr>
                    <w:rPr>
                      <w:rFonts w:ascii="Cambria Math" w:hAnsi="Cambria Math"/>
                      <w:i/>
                      <w:lang w:val="en-CA"/>
                    </w:rPr>
                  </m:ctrlPr>
                </m:sSubPr>
                <m:e>
                  <m:d>
                    <m:dPr>
                      <m:begChr m:val="["/>
                      <m:endChr m:val="]"/>
                      <m:ctrlPr>
                        <w:rPr>
                          <w:rFonts w:ascii="Cambria Math" w:hAnsi="Cambria Math"/>
                          <w:i/>
                          <w:lang w:val="en-CA"/>
                        </w:rPr>
                      </m:ctrlPr>
                    </m:dPr>
                    <m:e>
                      <m:sSup>
                        <m:sSupPr>
                          <m:ctrlPr>
                            <w:rPr>
                              <w:rFonts w:ascii="Cambria Math" w:hAnsi="Cambria Math"/>
                              <w:i/>
                              <w:lang w:val="en-CA"/>
                            </w:rPr>
                          </m:ctrlPr>
                        </m:sSupPr>
                        <m:e>
                          <m:r>
                            <w:rPr>
                              <w:rFonts w:ascii="Cambria Math" w:hAnsi="Cambria Math"/>
                              <w:lang w:val="en-CA"/>
                            </w:rPr>
                            <m:t>K</m:t>
                          </m:r>
                        </m:e>
                        <m:sup>
                          <m:r>
                            <w:rPr>
                              <w:rFonts w:ascii="Cambria Math" w:hAnsi="Cambria Math"/>
                              <w:lang w:val="en-CA"/>
                            </w:rPr>
                            <m:t>+</m:t>
                          </m:r>
                        </m:sup>
                      </m:sSup>
                    </m:e>
                  </m:d>
                </m:e>
                <m:sub>
                  <m:r>
                    <w:rPr>
                      <w:rFonts w:ascii="Cambria Math" w:hAnsi="Cambria Math"/>
                      <w:lang w:val="en-CA"/>
                    </w:rPr>
                    <m:t>out</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Cl</m:t>
                  </m:r>
                </m:sub>
              </m:sSub>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C</m:t>
                      </m:r>
                      <m:sSup>
                        <m:sSupPr>
                          <m:ctrlPr>
                            <w:rPr>
                              <w:rFonts w:ascii="Cambria Math" w:hAnsi="Cambria Math"/>
                              <w:i/>
                              <w:lang w:val="en-CA"/>
                            </w:rPr>
                          </m:ctrlPr>
                        </m:sSupPr>
                        <m:e>
                          <m:r>
                            <w:rPr>
                              <w:rFonts w:ascii="Cambria Math" w:hAnsi="Cambria Math"/>
                              <w:lang w:val="en-CA"/>
                            </w:rPr>
                            <m:t>l</m:t>
                          </m:r>
                        </m:e>
                        <m:sup>
                          <m:r>
                            <w:rPr>
                              <w:rFonts w:ascii="Cambria Math" w:hAnsi="Cambria Math"/>
                              <w:lang w:val="en-CA"/>
                            </w:rPr>
                            <m:t>-</m:t>
                          </m:r>
                        </m:sup>
                      </m:sSup>
                    </m:e>
                  </m:d>
                </m:e>
                <m:sub>
                  <m:r>
                    <w:rPr>
                      <w:rFonts w:ascii="Cambria Math" w:hAnsi="Cambria Math"/>
                      <w:lang w:val="en-CA"/>
                    </w:rPr>
                    <m:t>in</m:t>
                  </m:r>
                </m:sub>
              </m:sSub>
            </m:num>
            <m:den>
              <m:sSub>
                <m:sSubPr>
                  <m:ctrlPr>
                    <w:rPr>
                      <w:rFonts w:ascii="Cambria Math" w:hAnsi="Cambria Math"/>
                      <w:i/>
                      <w:lang w:val="en-CA"/>
                    </w:rPr>
                  </m:ctrlPr>
                </m:sSub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Na</m:t>
                      </m:r>
                    </m:sub>
                  </m:sSub>
                  <m:d>
                    <m:dPr>
                      <m:begChr m:val="["/>
                      <m:endChr m:val="]"/>
                      <m:ctrlPr>
                        <w:rPr>
                          <w:rFonts w:ascii="Cambria Math" w:hAnsi="Cambria Math"/>
                          <w:i/>
                          <w:lang w:val="en-CA"/>
                        </w:rPr>
                      </m:ctrlPr>
                    </m:dPr>
                    <m:e>
                      <m:r>
                        <w:rPr>
                          <w:rFonts w:ascii="Cambria Math" w:hAnsi="Cambria Math"/>
                          <w:lang w:val="en-CA"/>
                        </w:rPr>
                        <m:t>N</m:t>
                      </m:r>
                      <m:sSup>
                        <m:sSupPr>
                          <m:ctrlPr>
                            <w:rPr>
                              <w:rFonts w:ascii="Cambria Math" w:hAnsi="Cambria Math"/>
                              <w:i/>
                              <w:lang w:val="en-CA"/>
                            </w:rPr>
                          </m:ctrlPr>
                        </m:sSupPr>
                        <m:e>
                          <m:r>
                            <w:rPr>
                              <w:rFonts w:ascii="Cambria Math" w:hAnsi="Cambria Math"/>
                              <w:lang w:val="en-CA"/>
                            </w:rPr>
                            <m:t>a</m:t>
                          </m:r>
                        </m:e>
                        <m:sup>
                          <m:r>
                            <w:rPr>
                              <w:rFonts w:ascii="Cambria Math" w:hAnsi="Cambria Math"/>
                              <w:lang w:val="en-CA"/>
                            </w:rPr>
                            <m:t>+</m:t>
                          </m:r>
                        </m:sup>
                      </m:sSup>
                    </m:e>
                  </m:d>
                </m:e>
                <m:sub>
                  <m:r>
                    <w:rPr>
                      <w:rFonts w:ascii="Cambria Math" w:hAnsi="Cambria Math"/>
                      <w:lang w:val="en-CA"/>
                    </w:rPr>
                    <m:t>in</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K</m:t>
                  </m:r>
                </m:sub>
              </m:sSub>
              <m:sSub>
                <m:sSubPr>
                  <m:ctrlPr>
                    <w:rPr>
                      <w:rFonts w:ascii="Cambria Math" w:hAnsi="Cambria Math"/>
                      <w:i/>
                      <w:lang w:val="en-CA"/>
                    </w:rPr>
                  </m:ctrlPr>
                </m:sSubPr>
                <m:e>
                  <m:d>
                    <m:dPr>
                      <m:begChr m:val="["/>
                      <m:endChr m:val="]"/>
                      <m:ctrlPr>
                        <w:rPr>
                          <w:rFonts w:ascii="Cambria Math" w:hAnsi="Cambria Math"/>
                          <w:i/>
                          <w:lang w:val="en-CA"/>
                        </w:rPr>
                      </m:ctrlPr>
                    </m:dPr>
                    <m:e>
                      <m:sSup>
                        <m:sSupPr>
                          <m:ctrlPr>
                            <w:rPr>
                              <w:rFonts w:ascii="Cambria Math" w:hAnsi="Cambria Math"/>
                              <w:i/>
                              <w:lang w:val="en-CA"/>
                            </w:rPr>
                          </m:ctrlPr>
                        </m:sSupPr>
                        <m:e>
                          <m:r>
                            <w:rPr>
                              <w:rFonts w:ascii="Cambria Math" w:hAnsi="Cambria Math"/>
                              <w:lang w:val="en-CA"/>
                            </w:rPr>
                            <m:t>K</m:t>
                          </m:r>
                        </m:e>
                        <m:sup>
                          <m:r>
                            <w:rPr>
                              <w:rFonts w:ascii="Cambria Math" w:hAnsi="Cambria Math"/>
                              <w:lang w:val="en-CA"/>
                            </w:rPr>
                            <m:t>+</m:t>
                          </m:r>
                        </m:sup>
                      </m:sSup>
                    </m:e>
                  </m:d>
                </m:e>
                <m:sub>
                  <m:r>
                    <w:rPr>
                      <w:rFonts w:ascii="Cambria Math" w:hAnsi="Cambria Math"/>
                      <w:lang w:val="en-CA"/>
                    </w:rPr>
                    <m:t>in</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Cl</m:t>
                  </m:r>
                </m:sub>
              </m:sSub>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C</m:t>
                      </m:r>
                      <m:sSup>
                        <m:sSupPr>
                          <m:ctrlPr>
                            <w:rPr>
                              <w:rFonts w:ascii="Cambria Math" w:hAnsi="Cambria Math"/>
                              <w:i/>
                              <w:lang w:val="en-CA"/>
                            </w:rPr>
                          </m:ctrlPr>
                        </m:sSupPr>
                        <m:e>
                          <m:r>
                            <w:rPr>
                              <w:rFonts w:ascii="Cambria Math" w:hAnsi="Cambria Math"/>
                              <w:lang w:val="en-CA"/>
                            </w:rPr>
                            <m:t>l</m:t>
                          </m:r>
                        </m:e>
                        <m:sup>
                          <m:r>
                            <w:rPr>
                              <w:rFonts w:ascii="Cambria Math" w:hAnsi="Cambria Math"/>
                              <w:lang w:val="en-CA"/>
                            </w:rPr>
                            <m:t>-</m:t>
                          </m:r>
                        </m:sup>
                      </m:sSup>
                    </m:e>
                  </m:d>
                </m:e>
                <m:sub>
                  <m:r>
                    <w:rPr>
                      <w:rFonts w:ascii="Cambria Math" w:hAnsi="Cambria Math"/>
                      <w:lang w:val="en-CA"/>
                    </w:rPr>
                    <m:t>out</m:t>
                  </m:r>
                </m:sub>
              </m:sSub>
            </m:den>
          </m:f>
          <m:r>
            <w:rPr>
              <w:rFonts w:ascii="Cambria Math" w:hAnsi="Cambria Math"/>
              <w:lang w:val="en-CA"/>
            </w:rPr>
            <m:t>,</m:t>
          </m:r>
        </m:oMath>
      </m:oMathPara>
    </w:p>
    <w:p w14:paraId="006535CC" w14:textId="77777777" w:rsidR="00A43940" w:rsidRDefault="00A43940" w:rsidP="00A43940">
      <w:pPr>
        <w:rPr>
          <w:lang w:val="en-CA"/>
        </w:rPr>
      </w:pPr>
    </w:p>
    <w:p w14:paraId="45CD8576" w14:textId="61EED974" w:rsidR="00A43940" w:rsidRDefault="00A43940" w:rsidP="00A43940">
      <w:pPr>
        <w:rPr>
          <w:lang w:val="en-CA"/>
        </w:rPr>
      </w:pPr>
      <w:r>
        <w:rPr>
          <w:lang w:val="en-CA"/>
        </w:rPr>
        <w:t>where V</w:t>
      </w:r>
      <w:r w:rsidRPr="00981FF0">
        <w:rPr>
          <w:vertAlign w:val="subscript"/>
          <w:lang w:val="en-CA"/>
        </w:rPr>
        <w:t>m</w:t>
      </w:r>
      <w:r>
        <w:rPr>
          <w:lang w:val="en-CA"/>
        </w:rPr>
        <w:t xml:space="preserve"> denotes resting membrane potential and P denotes ion permeability across the cell membrane. Ionic permeabilities were approximated with the default text-book values: </w:t>
      </w:r>
      <m:oMath>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Na</m:t>
            </m:r>
          </m:sub>
        </m:sSub>
        <m:r>
          <w:rPr>
            <w:rFonts w:ascii="Cambria Math" w:hAnsi="Cambria Math"/>
            <w:lang w:val="en-CA"/>
          </w:rPr>
          <m:t xml:space="preserve">=0.05,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Cl</m:t>
            </m:r>
          </m:sub>
        </m:sSub>
        <m:r>
          <w:rPr>
            <w:rFonts w:ascii="Cambria Math" w:hAnsi="Cambria Math"/>
            <w:lang w:val="en-CA"/>
          </w:rPr>
          <m:t xml:space="preserve">=0.45,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K</m:t>
            </m:r>
          </m:sub>
        </m:sSub>
        <m:r>
          <w:rPr>
            <w:rFonts w:ascii="Cambria Math" w:hAnsi="Cambria Math"/>
            <w:lang w:val="en-CA"/>
          </w:rPr>
          <m:t>=1</m:t>
        </m:r>
      </m:oMath>
      <w:r>
        <w:rPr>
          <w:lang w:val="en-CA"/>
        </w:rPr>
        <w:t xml:space="preserve"> </w:t>
      </w:r>
      <w:r w:rsidR="00D10C81">
        <w:rPr>
          <w:lang w:val="en-CA"/>
        </w:rPr>
        <w:fldChar w:fldCharType="begin"/>
      </w:r>
      <w:r w:rsidR="00D10C81">
        <w:rPr>
          <w:lang w:val="en-CA"/>
        </w:rPr>
        <w:instrText xml:space="preserve"> ADDIN ZOTERO_ITEM CSL_CITATION {"citationID":"ik2sol12d","properties":{"formattedCitation":"(Hille,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D10C81">
        <w:rPr>
          <w:lang w:val="en-CA"/>
        </w:rPr>
        <w:fldChar w:fldCharType="separate"/>
      </w:r>
      <w:r w:rsidR="00D10C81">
        <w:rPr>
          <w:noProof/>
          <w:lang w:val="en-CA"/>
        </w:rPr>
        <w:t>(Hille, 1984)</w:t>
      </w:r>
      <w:r w:rsidR="00D10C81">
        <w:rPr>
          <w:lang w:val="en-CA"/>
        </w:rPr>
        <w:fldChar w:fldCharType="end"/>
      </w:r>
      <w:r w:rsidR="00D10C81">
        <w:rPr>
          <w:lang w:val="en-CA"/>
        </w:rPr>
        <w:t>.</w:t>
      </w:r>
    </w:p>
    <w:p w14:paraId="7885DC1A" w14:textId="77777777" w:rsidR="00A43940" w:rsidRDefault="00A43940" w:rsidP="00A43940">
      <w:pPr>
        <w:rPr>
          <w:lang w:val="en-CA"/>
        </w:rPr>
      </w:pPr>
    </w:p>
    <w:p w14:paraId="4259D0AC" w14:textId="69B79F13" w:rsidR="00A43940" w:rsidRDefault="00A43940" w:rsidP="00A43940">
      <w:pPr>
        <w:rPr>
          <w:lang w:val="en-CA"/>
        </w:rPr>
      </w:pPr>
      <w:r>
        <w:rPr>
          <w:lang w:val="en-CA"/>
        </w:rPr>
        <w:t xml:space="preserve">Before delving into multiple regression model selection, I established the training and testing datasets, because testing a model </w:t>
      </w:r>
      <w:ins w:id="100" w:author="Dmitry Tebaykin" w:date="2016-12-15T19:39:00Z">
        <w:r w:rsidR="00916205">
          <w:rPr>
            <w:lang w:val="en-CA"/>
          </w:rPr>
          <w:t>using</w:t>
        </w:r>
      </w:ins>
      <w:del w:id="101" w:author="Dmitry Tebaykin" w:date="2016-12-15T19:39:00Z">
        <w:r w:rsidDel="00916205">
          <w:rPr>
            <w:lang w:val="en-CA"/>
          </w:rPr>
          <w:delText>on</w:delText>
        </w:r>
      </w:del>
      <w:r>
        <w:rPr>
          <w:lang w:val="en-CA"/>
        </w:rPr>
        <w:t xml:space="preserve"> the same data it was trained on causes overfitting. To that end, I used a 10-fold cross-validation technique </w:t>
      </w:r>
      <w:r w:rsidR="00456C80">
        <w:rPr>
          <w:lang w:val="en-CA"/>
        </w:rPr>
        <w:fldChar w:fldCharType="begin"/>
      </w:r>
      <w:r w:rsidR="00456C80">
        <w:rPr>
          <w:lang w:val="en-CA"/>
        </w:rPr>
        <w:instrText xml:space="preserve"> ADDIN ZOTERO_ITEM CSL_CITATION {"citationID":"gvosnat96","properties":{"formattedCitation":"(Kohavi, 1995)","plainCitation":"(Kohavi, 1995)"},"citationItems":[{"id":10385,"uris":["http://zotero.org/users/2034786/items/XQF8C9PA"],"uri":["http://zotero.org/users/2034786/items/XQF8C9PA"],"itemData":{"id":10385,"type":"paper-conference","title":"A study of cross-validation and bootstrap for accuracy estimation and model selection","page":"1137-1145","volume":"14","event":"Ijcai","author":[{"family":"Kohavi","given":"Ron"}],"issued":{"date-parts":[["1995"]]}}}],"schema":"https://github.com/citation-style-language/schema/raw/master/csl-citation.json"} </w:instrText>
      </w:r>
      <w:r w:rsidR="00456C80">
        <w:rPr>
          <w:lang w:val="en-CA"/>
        </w:rPr>
        <w:fldChar w:fldCharType="separate"/>
      </w:r>
      <w:r w:rsidR="00456C80">
        <w:rPr>
          <w:noProof/>
          <w:lang w:val="en-CA"/>
        </w:rPr>
        <w:t>(Kohavi, 1995)</w:t>
      </w:r>
      <w:r w:rsidR="00456C80">
        <w:rPr>
          <w:lang w:val="en-CA"/>
        </w:rPr>
        <w:fldChar w:fldCharType="end"/>
      </w:r>
      <w:r>
        <w:rPr>
          <w:lang w:val="en-CA"/>
        </w:rPr>
        <w:t xml:space="preserve">. I randomly separated the data spreadsheet into 10 folds, the models would be trained on 9 out of 10 folds and tested on the remaining single fold. Each of the 10 folds would get a chance of being the testing fold, that way I can estimate the robustness of the models. Since one article can have multiple data rows in the NeuroElectro spreadsheet (one per reported neuron type), the only rule for fold separation was that each fold must contain unique articles (by PubMed ID). If that was not the case, my models </w:t>
      </w:r>
      <w:r>
        <w:rPr>
          <w:lang w:val="en-CA"/>
        </w:rPr>
        <w:lastRenderedPageBreak/>
        <w:t>could be learning to predict the article’s PubMed ID instead of ephys measurements using metadata as features.</w:t>
      </w:r>
    </w:p>
    <w:p w14:paraId="0AA740D0" w14:textId="77777777" w:rsidR="00A43940" w:rsidRDefault="00A43940" w:rsidP="00A43940">
      <w:pPr>
        <w:rPr>
          <w:lang w:val="en-CA"/>
        </w:rPr>
      </w:pPr>
    </w:p>
    <w:p w14:paraId="4D6E155F" w14:textId="1C39E2EE" w:rsidR="00A43940" w:rsidRDefault="001D3315" w:rsidP="00A43940">
      <w:pPr>
        <w:rPr>
          <w:lang w:val="en-CA"/>
        </w:rPr>
      </w:pPr>
      <w:r>
        <w:rPr>
          <w:lang w:val="en-CA"/>
        </w:rPr>
        <w:t>After examining several multipl</w:t>
      </w:r>
      <w:r w:rsidR="00ED7A42">
        <w:rPr>
          <w:lang w:val="en-CA"/>
        </w:rPr>
        <w:t>e regression models (section 1.3</w:t>
      </w:r>
      <w:r>
        <w:rPr>
          <w:lang w:val="en-CA"/>
        </w:rPr>
        <w:t>)</w:t>
      </w:r>
      <w:r w:rsidR="00261527">
        <w:rPr>
          <w:lang w:val="en-CA"/>
        </w:rPr>
        <w:t>,</w:t>
      </w:r>
      <w:r>
        <w:rPr>
          <w:lang w:val="en-CA"/>
        </w:rPr>
        <w:t xml:space="preserve"> </w:t>
      </w:r>
      <w:r w:rsidR="00A43940">
        <w:rPr>
          <w:lang w:val="en-CA"/>
        </w:rPr>
        <w:t>I use</w:t>
      </w:r>
      <w:r w:rsidR="006C1C5E">
        <w:rPr>
          <w:lang w:val="en-CA"/>
        </w:rPr>
        <w:t>d</w:t>
      </w:r>
      <w:r w:rsidR="00370AB8">
        <w:rPr>
          <w:lang w:val="en-CA"/>
        </w:rPr>
        <w:t xml:space="preserve"> the Random Forest regression algorithm for modeling ephys properties with multiple features simultaneously.</w:t>
      </w:r>
      <w:r w:rsidR="00A43940">
        <w:rPr>
          <w:lang w:val="en-CA"/>
        </w:rPr>
        <w:t xml:space="preserve"> </w:t>
      </w:r>
      <w:r w:rsidR="00742608">
        <w:rPr>
          <w:lang w:val="en-CA"/>
        </w:rPr>
        <w:t xml:space="preserve">Specifically, I used </w:t>
      </w:r>
      <w:r w:rsidR="00A43940">
        <w:rPr>
          <w:lang w:val="en-CA"/>
        </w:rPr>
        <w:t>the randomForest implementation (RandomForest package in R, version 4.6-12) for constructing the regression models that predict ephys properties given experimental condition features, and cforest implementation (party package in R, version 1.0-25) for feature importance ranking. The randomForest implementation cannot handle categorical variables with more than 53 different values, only one variable failed to meet that criteria – neuron type (NT) which currently has 115 unique entities in NeuroElectro. My workaround to this problem was to expand the NT column into a matrix where each neuron type is a column and each row contains a 1 for the NT mentioned in the respective article and 0 otherwise. This is a common solution used by regression approaches to model continuous variables with categorical features.</w:t>
      </w:r>
    </w:p>
    <w:p w14:paraId="1336C4FE" w14:textId="77777777" w:rsidR="00A43940" w:rsidRDefault="00A43940" w:rsidP="00A43940">
      <w:pPr>
        <w:rPr>
          <w:lang w:val="en-CA"/>
        </w:rPr>
      </w:pPr>
    </w:p>
    <w:p w14:paraId="372FF1D5" w14:textId="6B72264E" w:rsidR="00A43940" w:rsidRDefault="00A43940" w:rsidP="00A43940">
      <w:pPr>
        <w:rPr>
          <w:lang w:val="en-CA"/>
        </w:rPr>
      </w:pPr>
      <w:r>
        <w:rPr>
          <w:lang w:val="en-CA"/>
        </w:rPr>
        <w:t>I created six different models that enable me to explore the performance of solution components when predicting ephys properties, compared to neuron types, basic metadata and their combinations. These models are: neuron type only, basic metadata, solutions metadata, basic metadata + neuron type, solutions metadata + neuron type, and all features together (neuron type, basic and solutions metadata). The hypothesis is that if solutions provide valuable information to the models, they should perform reasonably well on their own and improve the basic metadata + neuron type model performance. That result would be observed, if the all features model ha</w:t>
      </w:r>
      <w:ins w:id="102" w:author="Dmitry Tebaykin" w:date="2016-12-13T16:08:00Z">
        <w:r w:rsidR="00462DF4">
          <w:rPr>
            <w:lang w:val="en-CA"/>
          </w:rPr>
          <w:t>d</w:t>
        </w:r>
      </w:ins>
      <w:del w:id="103" w:author="Dmitry Tebaykin" w:date="2016-12-13T16:08:00Z">
        <w:r w:rsidDel="00462DF4">
          <w:rPr>
            <w:lang w:val="en-CA"/>
          </w:rPr>
          <w:delText>s</w:delText>
        </w:r>
      </w:del>
      <w:r>
        <w:rPr>
          <w:lang w:val="en-CA"/>
        </w:rPr>
        <w:t xml:space="preserve"> the best performance. </w:t>
      </w:r>
    </w:p>
    <w:p w14:paraId="455D3CA3" w14:textId="77777777" w:rsidR="00A43940" w:rsidRDefault="00A43940" w:rsidP="00A43940">
      <w:pPr>
        <w:rPr>
          <w:lang w:val="en-CA"/>
        </w:rPr>
      </w:pPr>
    </w:p>
    <w:p w14:paraId="24EC2543" w14:textId="77777777" w:rsidR="00A43940" w:rsidRDefault="00A43940" w:rsidP="00A43940">
      <w:pPr>
        <w:rPr>
          <w:lang w:val="en-CA"/>
        </w:rPr>
      </w:pPr>
      <w:r>
        <w:rPr>
          <w:lang w:val="en-CA"/>
        </w:rPr>
        <w:t>To study the effect of reducing the number of available samples on the model performance, I used the all metadata features model to predict input resistance with reducing the number of available samples by 100 with each iteration.</w:t>
      </w:r>
    </w:p>
    <w:p w14:paraId="125E5256" w14:textId="77777777" w:rsidR="00A43940" w:rsidRDefault="00A43940" w:rsidP="00A43940">
      <w:pPr>
        <w:rPr>
          <w:lang w:val="en-CA"/>
        </w:rPr>
      </w:pPr>
    </w:p>
    <w:p w14:paraId="47895C4C" w14:textId="77777777" w:rsidR="00A43940" w:rsidRDefault="00A43940" w:rsidP="00A43940">
      <w:pPr>
        <w:rPr>
          <w:lang w:val="en-CA"/>
        </w:rPr>
      </w:pPr>
    </w:p>
    <w:p w14:paraId="7BA6AC24" w14:textId="70962294" w:rsidR="00A43940" w:rsidRPr="00B37BA8" w:rsidRDefault="00B018F0" w:rsidP="0035687D">
      <w:pPr>
        <w:pStyle w:val="Heading5"/>
        <w:numPr>
          <w:ilvl w:val="3"/>
          <w:numId w:val="29"/>
        </w:numPr>
        <w:rPr>
          <w:lang w:val="en-CA"/>
        </w:rPr>
      </w:pPr>
      <w:bookmarkStart w:id="104" w:name="_Toc468464411"/>
      <w:r>
        <w:rPr>
          <w:lang w:val="en-CA"/>
        </w:rPr>
        <w:t>Incorporating only the highest predictive features into each ephys property model</w:t>
      </w:r>
      <w:bookmarkEnd w:id="104"/>
    </w:p>
    <w:p w14:paraId="4426EDCB" w14:textId="77777777" w:rsidR="00A43940" w:rsidRDefault="00A43940" w:rsidP="00A43940">
      <w:pPr>
        <w:rPr>
          <w:lang w:val="en-CA"/>
        </w:rPr>
      </w:pPr>
    </w:p>
    <w:p w14:paraId="247D6362" w14:textId="77777777" w:rsidR="00A43940" w:rsidRDefault="00A43940" w:rsidP="00A43940">
      <w:pPr>
        <w:rPr>
          <w:lang w:val="en-CA"/>
        </w:rPr>
      </w:pPr>
      <w:r>
        <w:rPr>
          <w:lang w:val="en-CA"/>
        </w:rPr>
        <w:t>After creating the initial models for predicting ephys properties with experimental conditions, I decided to find the best combinations of experimental conditions for each commonly reported ephys property. For that, I used cforest’s feature importance ranking and the corrected Akaike Information Criterion (AICc).</w:t>
      </w:r>
    </w:p>
    <w:p w14:paraId="795A69E2" w14:textId="77777777" w:rsidR="00A43940" w:rsidRDefault="00A43940" w:rsidP="00A43940">
      <w:pPr>
        <w:rPr>
          <w:lang w:val="en-CA"/>
        </w:rPr>
      </w:pPr>
    </w:p>
    <w:p w14:paraId="1C9D07A7" w14:textId="19B74147" w:rsidR="00A43940" w:rsidRDefault="00A43940" w:rsidP="00A43940">
      <w:pPr>
        <w:rPr>
          <w:lang w:val="en-CA"/>
        </w:rPr>
      </w:pPr>
      <w:r>
        <w:rPr>
          <w:lang w:val="en-CA"/>
        </w:rPr>
        <w:t xml:space="preserve">Cforest implementation of the random forest algorithm uses conditional inference trees as its base learners, instead of decision trees, making it less prone to assigning inappropriately high importance to correlated features </w:t>
      </w:r>
      <w:r w:rsidR="0052356C">
        <w:rPr>
          <w:lang w:val="en-CA"/>
        </w:rPr>
        <w:fldChar w:fldCharType="begin"/>
      </w:r>
      <w:r w:rsidR="0052356C">
        <w:rPr>
          <w:lang w:val="en-CA"/>
        </w:rPr>
        <w:instrText xml:space="preserve"> ADDIN ZOTERO_ITEM CSL_CITATION {"citationID":"2c5ctcgn2","properties":{"formattedCitation":"(Strobl et al., 2008)","plainCitation":"(Strobl et al., 2008)"},"citationItems":[{"id":6622,"uris":["http://zotero.org/users/2034786/items/TENVR4T2"],"uri":["http://zotero.org/users/2034786/items/TENVR4T2"],"itemData":{"id":6622,"type":"article-journal","title":"Conditional variable importance for random forests","container-title":"BMC Bioinformatics","page":"307","volume":"9","source":"BioMed Central","abstract":"Random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variables.","DOI":"10.1186/1471-2105-9-307","ISSN":"1471-2105","journalAbbreviation":"BMC Bioinformatics","author":[{"family":"Strobl","given":"Carolin"},{"family":"Boulesteix","given":"Anne-Laure"},{"family":"Kneib","given":"Thomas"},{"family":"Augustin","given":"Thomas"},{"family":"Zeileis","given":"Achim"}],"issued":{"date-parts":[["2008"]]}}}],"schema":"https://github.com/citation-style-language/schema/raw/master/csl-citation.json"} </w:instrText>
      </w:r>
      <w:r w:rsidR="0052356C">
        <w:rPr>
          <w:lang w:val="en-CA"/>
        </w:rPr>
        <w:fldChar w:fldCharType="separate"/>
      </w:r>
      <w:r w:rsidR="0052356C">
        <w:rPr>
          <w:noProof/>
          <w:lang w:val="en-CA"/>
        </w:rPr>
        <w:t>(Strobl et al., 2008)</w:t>
      </w:r>
      <w:r w:rsidR="0052356C">
        <w:rPr>
          <w:lang w:val="en-CA"/>
        </w:rPr>
        <w:fldChar w:fldCharType="end"/>
      </w:r>
      <w:r>
        <w:rPr>
          <w:lang w:val="en-CA"/>
        </w:rPr>
        <w:t>. However, cforest performs slightly worse when used for regression modeling than randomForest, because that task is not fully optimized yet (</w:t>
      </w:r>
      <w:r w:rsidR="004E5306" w:rsidRPr="004E5306">
        <w:rPr>
          <w:lang w:val="en-CA"/>
        </w:rPr>
        <w:t>https://cran.r-project.org/package=party</w:t>
      </w:r>
      <w:r>
        <w:rPr>
          <w:lang w:val="en-CA"/>
        </w:rPr>
        <w:t>).</w:t>
      </w:r>
    </w:p>
    <w:p w14:paraId="4F3B5195" w14:textId="77777777" w:rsidR="00A43940" w:rsidRDefault="00A43940" w:rsidP="00A43940">
      <w:pPr>
        <w:rPr>
          <w:lang w:val="en-CA"/>
        </w:rPr>
      </w:pPr>
    </w:p>
    <w:p w14:paraId="31B598A5" w14:textId="77777777" w:rsidR="00A43940" w:rsidRDefault="00A43940" w:rsidP="00A43940">
      <w:pPr>
        <w:rPr>
          <w:lang w:val="en-CA"/>
        </w:rPr>
      </w:pPr>
      <w:r>
        <w:rPr>
          <w:lang w:val="en-CA"/>
        </w:rPr>
        <w:t xml:space="preserve">Having ordered the features by importance for each ephys property, I used AICc to choose the optimal number of top performing features. The information criterion theory refers to estimating the amount of information lost when using statistical models to predict the process that generates the target data. AIC is meaningless for comparison of model performances for different ephys </w:t>
      </w:r>
      <w:r>
        <w:rPr>
          <w:lang w:val="en-CA"/>
        </w:rPr>
        <w:lastRenderedPageBreak/>
        <w:t>properties or models trained on different data. However, it is useful for choosing the optimal number of features to include into a given model. AIC depends on the model’s performance and the features that were used to create it (3).</w:t>
      </w:r>
    </w:p>
    <w:p w14:paraId="1EADD1C7" w14:textId="77777777" w:rsidR="00A43940" w:rsidRDefault="00A43940" w:rsidP="00A43940">
      <w:pPr>
        <w:rPr>
          <w:lang w:val="en-CA"/>
        </w:rPr>
      </w:pPr>
      <w:r>
        <w:rPr>
          <w:rFonts w:eastAsiaTheme="minorEastAsia"/>
          <w:noProof/>
        </w:rPr>
        <mc:AlternateContent>
          <mc:Choice Requires="wps">
            <w:drawing>
              <wp:anchor distT="0" distB="0" distL="114300" distR="114300" simplePos="0" relativeHeight="251684864" behindDoc="0" locked="0" layoutInCell="1" allowOverlap="1" wp14:anchorId="0DF6053E" wp14:editId="3233D6F2">
                <wp:simplePos x="0" y="0"/>
                <wp:positionH relativeFrom="column">
                  <wp:posOffset>5535930</wp:posOffset>
                </wp:positionH>
                <wp:positionV relativeFrom="paragraph">
                  <wp:posOffset>270868</wp:posOffset>
                </wp:positionV>
                <wp:extent cx="461010" cy="342900"/>
                <wp:effectExtent l="0" t="0" r="0" b="12700"/>
                <wp:wrapNone/>
                <wp:docPr id="41" name="Text Box 41"/>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B4E528" w14:textId="77777777" w:rsidR="00F455A3" w:rsidRPr="00B77DEB" w:rsidRDefault="00F455A3" w:rsidP="00A43940">
                            <w:pPr>
                              <w:rPr>
                                <w:lang w:val="en-CA"/>
                              </w:rPr>
                            </w:pPr>
                            <w:r>
                              <w:rPr>
                                <w:lang w:val="en-C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F6053E" id="Text Box 41" o:spid="_x0000_s1031" type="#_x0000_t202" style="position:absolute;margin-left:435.9pt;margin-top:21.35pt;width:36.3pt;height:27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PljXkCAABhBQAADgAAAGRycy9lMm9Eb2MueG1srFTBbtswDL0P2D8Iuq9OsrR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" filled="f" stroked="f">
                <v:textbox>
                  <w:txbxContent>
                    <w:p w14:paraId="59B4E528" w14:textId="77777777" w:rsidR="00F455A3" w:rsidRPr="00B77DEB" w:rsidRDefault="00F455A3" w:rsidP="00A43940">
                      <w:pPr>
                        <w:rPr>
                          <w:lang w:val="en-CA"/>
                        </w:rPr>
                      </w:pPr>
                      <w:r>
                        <w:rPr>
                          <w:lang w:val="en-CA"/>
                        </w:rPr>
                        <w:t>(3)</w:t>
                      </w:r>
                    </w:p>
                  </w:txbxContent>
                </v:textbox>
              </v:shape>
            </w:pict>
          </mc:Fallback>
        </mc:AlternateContent>
      </w:r>
    </w:p>
    <w:p w14:paraId="0D557EFC" w14:textId="77777777" w:rsidR="00A43940" w:rsidRDefault="00A43940" w:rsidP="00A43940">
      <w:pPr>
        <w:rPr>
          <w:lang w:val="en-CA"/>
        </w:rPr>
      </w:pPr>
      <m:oMathPara>
        <m:oMath>
          <m:r>
            <w:rPr>
              <w:rFonts w:ascii="Cambria Math" w:hAnsi="Cambria Math"/>
              <w:lang w:val="en-CA"/>
            </w:rPr>
            <m:t xml:space="preserve">AIC=2k-2 </m:t>
          </m:r>
          <m:r>
            <m:rPr>
              <m:sty m:val="p"/>
            </m:rPr>
            <w:rPr>
              <w:rFonts w:ascii="Cambria Math" w:hAnsi="Cambria Math"/>
              <w:lang w:val="en-CA"/>
            </w:rPr>
            <m:t>ln⁡</m:t>
          </m:r>
          <m:r>
            <w:rPr>
              <w:rFonts w:ascii="Cambria Math" w:hAnsi="Cambria Math"/>
              <w:lang w:val="en-CA"/>
            </w:rPr>
            <m:t>(L),</m:t>
          </m:r>
        </m:oMath>
      </m:oMathPara>
    </w:p>
    <w:p w14:paraId="23F54C29" w14:textId="77777777" w:rsidR="00A43940" w:rsidRDefault="00A43940" w:rsidP="00A43940">
      <w:pPr>
        <w:rPr>
          <w:lang w:val="en-CA"/>
        </w:rPr>
      </w:pPr>
    </w:p>
    <w:p w14:paraId="147786BB" w14:textId="1271E945" w:rsidR="00A43940" w:rsidRPr="00404397" w:rsidRDefault="00A43940" w:rsidP="00A43940">
      <w:pPr>
        <w:rPr>
          <w:lang w:val="en-CA"/>
        </w:rPr>
      </w:pPr>
      <w:r>
        <w:rPr>
          <w:lang w:val="en-CA"/>
        </w:rPr>
        <w:t xml:space="preserve">where k denotes the number of features, L denotes maximum likelihood for the model. AIC tends to underestimate the information loss on datasets where the number of samples is not several orders of mangitude greater than the number of features used to train the models </w:t>
      </w:r>
      <w:r w:rsidR="00580687">
        <w:rPr>
          <w:lang w:val="en-CA"/>
        </w:rPr>
        <w:fldChar w:fldCharType="begin"/>
      </w:r>
      <w:r w:rsidR="00580687">
        <w:rPr>
          <w:lang w:val="en-CA"/>
        </w:rPr>
        <w:instrText xml:space="preserve"> ADDIN ZOTERO_ITEM CSL_CITATION {"citationID":"1ks583er62","properties":{"formattedCitation":"(Anderson and Burnham, 2002; Burnham and Anderson, 2004)","plainCitation":"(Anderson and Burnham, 2002; Burnham and Anderson, 2004)"},"citationItems":[{"id":10387,"uris":["http://zotero.org/users/2034786/items/PV64WC26"],"uri":["http://zotero.org/users/2034786/items/PV64WC26"],"itemData":{"id":10387,"type":"article-journal","title":"Avoiding pitfalls when using information-theoretic methods","container-title":"The Journal of Wildlife Management","page":"912-918","ISSN":"0022-541X","journalAbbreviation":"The Journal of Wildlife Management","author":[{"family":"Anderson","given":"David R"},{"family":"Burnham","given":"Kenneth P"}],"issued":{"date-parts":[["2002"]]}}},{"id":10388,"uris":["http://zotero.org/users/2034786/items/TN2Z6WK9"],"uri":["http://zotero.org/users/2034786/items/TN2Z6WK9"],"itemData":{"id":10388,"type":"article-journal","title":"Multimodel inference understanding AIC and BIC in model selection","container-title":"Sociological methods &amp; research","page":"261-304","volume":"33","issue":"2","ISSN":"0049-1241","journalAbbreviation":"Sociological methods &amp; research","author":[{"family":"Burnham","given":"Kenneth P"},{"family":"Anderson","given":"David R"}],"issued":{"date-parts":[["2004"]]}}}],"schema":"https://github.com/citation-style-language/schema/raw/master/csl-citation.json"} </w:instrText>
      </w:r>
      <w:r w:rsidR="00580687">
        <w:rPr>
          <w:lang w:val="en-CA"/>
        </w:rPr>
        <w:fldChar w:fldCharType="separate"/>
      </w:r>
      <w:r w:rsidR="00580687">
        <w:rPr>
          <w:noProof/>
          <w:lang w:val="en-CA"/>
        </w:rPr>
        <w:t>(Anderson and Burnham, 2002; Burnham and Anderson, 2004)</w:t>
      </w:r>
      <w:r w:rsidR="00580687">
        <w:rPr>
          <w:lang w:val="en-CA"/>
        </w:rPr>
        <w:fldChar w:fldCharType="end"/>
      </w:r>
      <w:r w:rsidR="00580687">
        <w:t>.</w:t>
      </w:r>
      <w:r>
        <w:rPr>
          <w:lang w:val="en-CA"/>
        </w:rPr>
        <w:t xml:space="preserve"> This is particularly important for less popular ephys properties. AICc adds a correction term for limited datasets (4) to the Akaike Information Criterion.</w:t>
      </w:r>
    </w:p>
    <w:p w14:paraId="48787280" w14:textId="77777777" w:rsidR="00A43940" w:rsidRDefault="00A43940" w:rsidP="00A43940">
      <w:r>
        <w:rPr>
          <w:rFonts w:eastAsiaTheme="minorEastAsia"/>
          <w:noProof/>
        </w:rPr>
        <mc:AlternateContent>
          <mc:Choice Requires="wps">
            <w:drawing>
              <wp:anchor distT="0" distB="0" distL="114300" distR="114300" simplePos="0" relativeHeight="251685888" behindDoc="0" locked="0" layoutInCell="1" allowOverlap="1" wp14:anchorId="09C9CDF8" wp14:editId="1DEF6495">
                <wp:simplePos x="0" y="0"/>
                <wp:positionH relativeFrom="column">
                  <wp:posOffset>5537835</wp:posOffset>
                </wp:positionH>
                <wp:positionV relativeFrom="paragraph">
                  <wp:posOffset>313671</wp:posOffset>
                </wp:positionV>
                <wp:extent cx="461010" cy="342900"/>
                <wp:effectExtent l="0" t="0" r="0" b="12700"/>
                <wp:wrapNone/>
                <wp:docPr id="43" name="Text Box 43"/>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09E6" w14:textId="77777777" w:rsidR="00F455A3" w:rsidRPr="00B77DEB" w:rsidRDefault="00F455A3" w:rsidP="00A43940">
                            <w:pPr>
                              <w:rPr>
                                <w:lang w:val="en-CA"/>
                              </w:rPr>
                            </w:pPr>
                            <w:r>
                              <w:rPr>
                                <w:lang w:val="en-C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C9CDF8" id="Text Box 43" o:spid="_x0000_s1032" type="#_x0000_t202" style="position:absolute;margin-left:436.05pt;margin-top:24.7pt;width:36.3pt;height:27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9Gy3oCAABhBQAADgAAAGRycy9lMm9Eb2MueG1srFTBbtswDL0P2D8Iuq9O0qx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" filled="f" stroked="f">
                <v:textbox>
                  <w:txbxContent>
                    <w:p w14:paraId="0BC809E6" w14:textId="77777777" w:rsidR="00F455A3" w:rsidRPr="00B77DEB" w:rsidRDefault="00F455A3" w:rsidP="00A43940">
                      <w:pPr>
                        <w:rPr>
                          <w:lang w:val="en-CA"/>
                        </w:rPr>
                      </w:pPr>
                      <w:r>
                        <w:rPr>
                          <w:lang w:val="en-CA"/>
                        </w:rPr>
                        <w:t>(4)</w:t>
                      </w:r>
                    </w:p>
                  </w:txbxContent>
                </v:textbox>
              </v:shape>
            </w:pict>
          </mc:Fallback>
        </mc:AlternateContent>
      </w:r>
    </w:p>
    <w:p w14:paraId="4FCD65AD" w14:textId="77777777" w:rsidR="00A43940" w:rsidRDefault="00A43940" w:rsidP="00A43940">
      <w:pPr>
        <w:rPr>
          <w:lang w:val="en-CA"/>
        </w:rPr>
      </w:pPr>
      <m:oMathPara>
        <m:oMath>
          <m:r>
            <w:rPr>
              <w:rFonts w:ascii="Cambria Math" w:hAnsi="Cambria Math"/>
              <w:lang w:val="en-CA"/>
            </w:rPr>
            <m:t xml:space="preserve">AICc=AIC+ </m:t>
          </m:r>
          <m:f>
            <m:fPr>
              <m:ctrlPr>
                <w:rPr>
                  <w:rFonts w:ascii="Cambria Math" w:hAnsi="Cambria Math"/>
                  <w:i/>
                  <w:lang w:val="en-CA"/>
                </w:rPr>
              </m:ctrlPr>
            </m:fPr>
            <m:num>
              <m:r>
                <w:rPr>
                  <w:rFonts w:ascii="Cambria Math" w:hAnsi="Cambria Math"/>
                  <w:lang w:val="en-CA"/>
                </w:rPr>
                <m:t>2k(2k+1)</m:t>
              </m:r>
            </m:num>
            <m:den>
              <m:r>
                <w:rPr>
                  <w:rFonts w:ascii="Cambria Math" w:hAnsi="Cambria Math"/>
                  <w:lang w:val="en-CA"/>
                </w:rPr>
                <m:t>n-k-1</m:t>
              </m:r>
            </m:den>
          </m:f>
          <m:r>
            <w:rPr>
              <w:rFonts w:ascii="Cambria Math" w:hAnsi="Cambria Math"/>
              <w:lang w:val="en-CA"/>
            </w:rPr>
            <m:t>,</m:t>
          </m:r>
        </m:oMath>
      </m:oMathPara>
    </w:p>
    <w:p w14:paraId="15C27B23" w14:textId="77777777" w:rsidR="00A43940" w:rsidRDefault="00A43940" w:rsidP="00A43940"/>
    <w:p w14:paraId="60FAA6A9" w14:textId="03ED6231" w:rsidR="00A43940" w:rsidRDefault="00A43940" w:rsidP="00A43940">
      <w:r>
        <w:t xml:space="preserve">where n denotes the number of samples in the dataset. AICc has several assumptions: the sample elements must be nearly independent and their underlying distribution must be unimodal, neither badly skewed, not heavy tailed </w:t>
      </w:r>
      <w:r w:rsidR="00880C66">
        <w:fldChar w:fldCharType="begin"/>
      </w:r>
      <w:r w:rsidR="00880C66">
        <w:instrText xml:space="preserve"> ADDIN ZOTERO_ITEM CSL_CITATION {"citationID":"1m8qsag6ks","properties":{"formattedCitation":"(Anderson and Burnham, 2002)","plainCitation":"(Anderson and Burnham, 2002)"},"citationItems":[{"id":10387,"uris":["http://zotero.org/users/2034786/items/PV64WC26"],"uri":["http://zotero.org/users/2034786/items/PV64WC26"],"itemData":{"id":10387,"type":"article-journal","title":"Avoiding pitfalls when using information-theoretic methods","container-title":"The Journal of Wildlife Management","page":"912-918","ISSN":"0022-541X","journalAbbreviation":"The Journal of Wildlife Management","author":[{"family":"Anderson","given":"David R"},{"family":"Burnham","given":"Kenneth P"}],"issued":{"date-parts":[["2002"]]}}}],"schema":"https://github.com/citation-style-language/schema/raw/master/csl-citation.json"} </w:instrText>
      </w:r>
      <w:r w:rsidR="00880C66">
        <w:fldChar w:fldCharType="separate"/>
      </w:r>
      <w:r w:rsidR="00880C66">
        <w:rPr>
          <w:noProof/>
        </w:rPr>
        <w:t>(Anderson and Burnham, 2002)</w:t>
      </w:r>
      <w:r w:rsidR="00880C66">
        <w:fldChar w:fldCharType="end"/>
      </w:r>
      <w:r w:rsidR="00880C66">
        <w:t>.</w:t>
      </w:r>
      <w:r>
        <w:t xml:space="preserve"> Both assumptions hold for the NeuroElectro data: we can treat articles as independent and the underlying distributions of ephys properties are expected to be approximately nor</w:t>
      </w:r>
      <w:r w:rsidR="001A2BDC">
        <w:t>mal. The last step in the</w:t>
      </w:r>
      <w:r>
        <w:t xml:space="preserve"> model creation is the calculation of Random Forest’s maximum likelihood, since the algorithm does not provide one automatically. However, the mean squared errors can be calculated using the observed ephys </w:t>
      </w:r>
      <w:r>
        <w:lastRenderedPageBreak/>
        <w:t>values and the predicted values. Using them for maximum log-likelihood calculation I obtain the following formula (5).</w:t>
      </w:r>
      <w:r w:rsidRPr="00CF0839">
        <w:rPr>
          <w:rFonts w:eastAsiaTheme="minorEastAsia"/>
          <w:noProof/>
        </w:rPr>
        <w:t xml:space="preserve"> </w:t>
      </w:r>
    </w:p>
    <w:p w14:paraId="0AD87D09" w14:textId="77777777" w:rsidR="00A43940" w:rsidRDefault="00A43940" w:rsidP="00A43940">
      <w:r>
        <w:rPr>
          <w:rFonts w:eastAsiaTheme="minorEastAsia"/>
          <w:noProof/>
        </w:rPr>
        <mc:AlternateContent>
          <mc:Choice Requires="wps">
            <w:drawing>
              <wp:anchor distT="0" distB="0" distL="114300" distR="114300" simplePos="0" relativeHeight="251686912" behindDoc="0" locked="0" layoutInCell="1" allowOverlap="1" wp14:anchorId="03F27888" wp14:editId="0806A910">
                <wp:simplePos x="0" y="0"/>
                <wp:positionH relativeFrom="column">
                  <wp:posOffset>5537200</wp:posOffset>
                </wp:positionH>
                <wp:positionV relativeFrom="paragraph">
                  <wp:posOffset>393065</wp:posOffset>
                </wp:positionV>
                <wp:extent cx="461010" cy="342900"/>
                <wp:effectExtent l="0" t="0" r="0" b="12700"/>
                <wp:wrapNone/>
                <wp:docPr id="44" name="Text Box 44"/>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307248" w14:textId="77777777" w:rsidR="00F455A3" w:rsidRPr="00B77DEB" w:rsidRDefault="00F455A3" w:rsidP="00A43940">
                            <w:pPr>
                              <w:rPr>
                                <w:lang w:val="en-CA"/>
                              </w:rPr>
                            </w:pPr>
                            <w:r>
                              <w:rPr>
                                <w:lang w:val="en-C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27888" id="Text Box 44" o:spid="_x0000_s1033" type="#_x0000_t202" style="position:absolute;margin-left:436pt;margin-top:30.95pt;width:36.3pt;height:27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" filled="f" stroked="f">
                <v:textbox>
                  <w:txbxContent>
                    <w:p w14:paraId="14307248" w14:textId="77777777" w:rsidR="00F455A3" w:rsidRPr="00B77DEB" w:rsidRDefault="00F455A3" w:rsidP="00A43940">
                      <w:pPr>
                        <w:rPr>
                          <w:lang w:val="en-CA"/>
                        </w:rPr>
                      </w:pPr>
                      <w:r>
                        <w:rPr>
                          <w:lang w:val="en-CA"/>
                        </w:rPr>
                        <w:t>(5)</w:t>
                      </w:r>
                    </w:p>
                  </w:txbxContent>
                </v:textbox>
              </v:shape>
            </w:pict>
          </mc:Fallback>
        </mc:AlternateContent>
      </w:r>
    </w:p>
    <w:p w14:paraId="2E417B5E" w14:textId="77777777" w:rsidR="00A43940" w:rsidRDefault="00B17DD9" w:rsidP="00A43940">
      <w:pPr>
        <w:rPr>
          <w:lang w:val="en-CA"/>
        </w:rPr>
      </w:pPr>
      <m:oMathPara>
        <m:oMath>
          <m:func>
            <m:funcPr>
              <m:ctrlPr>
                <w:rPr>
                  <w:rFonts w:ascii="Cambria Math" w:hAnsi="Cambria Math"/>
                  <w:lang w:val="en-CA"/>
                </w:rPr>
              </m:ctrlPr>
            </m:funcPr>
            <m:fName>
              <m:r>
                <m:rPr>
                  <m:sty m:val="p"/>
                </m:rPr>
                <w:rPr>
                  <w:rFonts w:ascii="Cambria Math" w:hAnsi="Cambria Math"/>
                  <w:lang w:val="en-CA"/>
                </w:rPr>
                <m:t>ln</m:t>
              </m:r>
            </m:fName>
            <m:e>
              <m:d>
                <m:dPr>
                  <m:ctrlPr>
                    <w:rPr>
                      <w:rFonts w:ascii="Cambria Math" w:hAnsi="Cambria Math"/>
                      <w:i/>
                      <w:lang w:val="en-CA"/>
                    </w:rPr>
                  </m:ctrlPr>
                </m:dPr>
                <m:e>
                  <m:r>
                    <w:rPr>
                      <w:rFonts w:ascii="Cambria Math" w:hAnsi="Cambria Math"/>
                      <w:lang w:val="en-CA"/>
                    </w:rPr>
                    <m:t>L</m:t>
                  </m:r>
                </m:e>
              </m:d>
            </m:e>
          </m:func>
          <m:r>
            <w:rPr>
              <w:rFonts w:ascii="Cambria Math" w:hAnsi="Cambria Math"/>
              <w:lang w:val="en-CA"/>
            </w:rPr>
            <m:t>=-</m:t>
          </m:r>
          <m:f>
            <m:fPr>
              <m:ctrlPr>
                <w:rPr>
                  <w:rFonts w:ascii="Cambria Math" w:hAnsi="Cambria Math"/>
                  <w:i/>
                  <w:lang w:val="en-CA"/>
                </w:rPr>
              </m:ctrlPr>
            </m:fPr>
            <m:num>
              <m:r>
                <w:rPr>
                  <w:rFonts w:ascii="Cambria Math" w:hAnsi="Cambria Math"/>
                  <w:lang w:val="en-CA"/>
                </w:rPr>
                <m:t>n</m:t>
              </m:r>
            </m:num>
            <m:den>
              <m:r>
                <w:rPr>
                  <w:rFonts w:ascii="Cambria Math" w:hAnsi="Cambria Math"/>
                  <w:lang w:val="en-CA"/>
                </w:rPr>
                <m:t>2</m:t>
              </m:r>
            </m:den>
          </m:f>
          <m:func>
            <m:funcPr>
              <m:ctrlPr>
                <w:rPr>
                  <w:rFonts w:ascii="Cambria Math" w:hAnsi="Cambria Math"/>
                  <w:lang w:val="en-CA"/>
                </w:rPr>
              </m:ctrlPr>
            </m:funcPr>
            <m:fName>
              <m:r>
                <m:rPr>
                  <m:sty m:val="p"/>
                </m:rPr>
                <w:rPr>
                  <w:rFonts w:ascii="Cambria Math" w:hAnsi="Cambria Math"/>
                  <w:lang w:val="en-CA"/>
                </w:rPr>
                <m:t>log</m:t>
              </m:r>
            </m:fName>
            <m:e>
              <m:d>
                <m:dPr>
                  <m:ctrlPr>
                    <w:rPr>
                      <w:rFonts w:ascii="Cambria Math" w:hAnsi="Cambria Math"/>
                      <w:i/>
                      <w:lang w:val="en-CA"/>
                    </w:rPr>
                  </m:ctrlPr>
                </m:dPr>
                <m:e>
                  <m:r>
                    <w:rPr>
                      <w:rFonts w:ascii="Cambria Math" w:hAnsi="Cambria Math"/>
                      <w:lang w:val="en-CA"/>
                    </w:rPr>
                    <m:t>2π</m:t>
                  </m:r>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e>
              </m:d>
            </m:e>
          </m:func>
          <m:r>
            <w:rPr>
              <w:rFonts w:ascii="Cambria Math" w:hAnsi="Cambria Math"/>
              <w:lang w:val="en-CA"/>
            </w:rPr>
            <m:t xml:space="preserve">- </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2</m:t>
              </m:r>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r>
            <w:rPr>
              <w:rFonts w:ascii="Cambria Math" w:hAnsi="Cambria Math"/>
              <w:lang w:val="en-CA"/>
            </w:rPr>
            <m:t>MSE*n,</m:t>
          </m:r>
        </m:oMath>
      </m:oMathPara>
    </w:p>
    <w:p w14:paraId="2126885C" w14:textId="77777777" w:rsidR="00A43940" w:rsidRDefault="00A43940" w:rsidP="00A43940"/>
    <w:p w14:paraId="5E4A08A3" w14:textId="77777777" w:rsidR="00A43940" w:rsidRDefault="00A43940" w:rsidP="00A43940">
      <w:pPr>
        <w:rPr>
          <w:rFonts w:eastAsiaTheme="minorEastAsia"/>
          <w:lang w:val="en-CA"/>
        </w:rPr>
      </w:pPr>
      <w:r>
        <w:t xml:space="preserve">where </w:t>
      </w:r>
      <m:oMath>
        <m:r>
          <w:rPr>
            <w:rFonts w:ascii="Cambria Math" w:hAnsi="Cambria Math"/>
            <w:lang w:val="en-CA"/>
          </w:rPr>
          <m:t>σ</m:t>
        </m:r>
      </m:oMath>
      <w:r>
        <w:rPr>
          <w:rFonts w:eastAsiaTheme="minorEastAsia"/>
          <w:lang w:val="en-CA"/>
        </w:rPr>
        <w:t xml:space="preserve"> denotes standard deviation of the ephys property in the training data, n is the number of samples, MSE is the mean squared error between observed and predicted ephys values. Substituting formula (5) into (3), and their result into (4), I get (6). </w:t>
      </w:r>
    </w:p>
    <w:p w14:paraId="593A3F89" w14:textId="77777777" w:rsidR="00A43940" w:rsidRDefault="00A43940" w:rsidP="00A43940">
      <w:pPr>
        <w:rPr>
          <w:rFonts w:eastAsiaTheme="minorEastAsia"/>
          <w:lang w:val="en-CA"/>
        </w:rPr>
      </w:pPr>
      <w:r>
        <w:rPr>
          <w:rFonts w:eastAsiaTheme="minorEastAsia"/>
          <w:noProof/>
        </w:rPr>
        <mc:AlternateContent>
          <mc:Choice Requires="wps">
            <w:drawing>
              <wp:anchor distT="0" distB="0" distL="114300" distR="114300" simplePos="0" relativeHeight="251687936" behindDoc="0" locked="0" layoutInCell="1" allowOverlap="1" wp14:anchorId="02909260" wp14:editId="7F4C0BE4">
                <wp:simplePos x="0" y="0"/>
                <wp:positionH relativeFrom="column">
                  <wp:posOffset>5537835</wp:posOffset>
                </wp:positionH>
                <wp:positionV relativeFrom="paragraph">
                  <wp:posOffset>396793</wp:posOffset>
                </wp:positionV>
                <wp:extent cx="461010" cy="342900"/>
                <wp:effectExtent l="0" t="0" r="0" b="12700"/>
                <wp:wrapNone/>
                <wp:docPr id="47" name="Text Box 47"/>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9CF0B3" w14:textId="77777777" w:rsidR="00F455A3" w:rsidRPr="00B77DEB" w:rsidRDefault="00F455A3" w:rsidP="00A43940">
                            <w:pPr>
                              <w:rPr>
                                <w:lang w:val="en-CA"/>
                              </w:rPr>
                            </w:pPr>
                            <w:r>
                              <w:rPr>
                                <w:lang w:val="en-CA"/>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909260" id="Text Box 47" o:spid="_x0000_s1034" type="#_x0000_t202" style="position:absolute;margin-left:436.05pt;margin-top:31.25pt;width:36.3pt;height:27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" filled="f" stroked="f">
                <v:textbox>
                  <w:txbxContent>
                    <w:p w14:paraId="219CF0B3" w14:textId="77777777" w:rsidR="00F455A3" w:rsidRPr="00B77DEB" w:rsidRDefault="00F455A3" w:rsidP="00A43940">
                      <w:pPr>
                        <w:rPr>
                          <w:lang w:val="en-CA"/>
                        </w:rPr>
                      </w:pPr>
                      <w:r>
                        <w:rPr>
                          <w:lang w:val="en-CA"/>
                        </w:rPr>
                        <w:t>(6)</w:t>
                      </w:r>
                    </w:p>
                  </w:txbxContent>
                </v:textbox>
              </v:shape>
            </w:pict>
          </mc:Fallback>
        </mc:AlternateContent>
      </w:r>
    </w:p>
    <w:p w14:paraId="2AA4614F" w14:textId="77777777" w:rsidR="00A43940" w:rsidRDefault="00A43940" w:rsidP="00A43940">
      <w:pPr>
        <w:rPr>
          <w:lang w:val="en-CA"/>
        </w:rPr>
      </w:pPr>
      <m:oMathPara>
        <m:oMath>
          <m:r>
            <m:rPr>
              <m:sty m:val="p"/>
            </m:rPr>
            <w:rPr>
              <w:rFonts w:ascii="Cambria Math" w:hAnsi="Cambria Math"/>
              <w:lang w:val="en-CA"/>
            </w:rPr>
            <m:t>AICc</m:t>
          </m:r>
          <m:r>
            <w:rPr>
              <w:rFonts w:ascii="Cambria Math" w:hAnsi="Cambria Math"/>
              <w:lang w:val="en-CA"/>
            </w:rPr>
            <m:t>=2k+n</m:t>
          </m:r>
          <m:func>
            <m:funcPr>
              <m:ctrlPr>
                <w:rPr>
                  <w:rFonts w:ascii="Cambria Math" w:hAnsi="Cambria Math"/>
                  <w:lang w:val="en-CA"/>
                </w:rPr>
              </m:ctrlPr>
            </m:funcPr>
            <m:fName>
              <m:r>
                <m:rPr>
                  <m:sty m:val="p"/>
                </m:rPr>
                <w:rPr>
                  <w:rFonts w:ascii="Cambria Math" w:hAnsi="Cambria Math"/>
                  <w:lang w:val="en-CA"/>
                </w:rPr>
                <m:t>log</m:t>
              </m:r>
            </m:fName>
            <m:e>
              <m:d>
                <m:dPr>
                  <m:ctrlPr>
                    <w:rPr>
                      <w:rFonts w:ascii="Cambria Math" w:hAnsi="Cambria Math"/>
                      <w:i/>
                      <w:lang w:val="en-CA"/>
                    </w:rPr>
                  </m:ctrlPr>
                </m:dPr>
                <m:e>
                  <m:r>
                    <w:rPr>
                      <w:rFonts w:ascii="Cambria Math" w:hAnsi="Cambria Math"/>
                      <w:lang w:val="en-CA"/>
                    </w:rPr>
                    <m:t>2π</m:t>
                  </m:r>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e>
              </m:d>
            </m:e>
          </m:func>
          <m:r>
            <w:rPr>
              <w:rFonts w:ascii="Cambria Math" w:hAnsi="Cambria Math"/>
              <w:lang w:val="en-CA"/>
            </w:rPr>
            <m:t xml:space="preserve">+ </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r>
            <w:rPr>
              <w:rFonts w:ascii="Cambria Math" w:hAnsi="Cambria Math"/>
              <w:lang w:val="en-CA"/>
            </w:rPr>
            <m:t>MSE*n+</m:t>
          </m:r>
          <m:f>
            <m:fPr>
              <m:ctrlPr>
                <w:rPr>
                  <w:rFonts w:ascii="Cambria Math" w:hAnsi="Cambria Math"/>
                  <w:i/>
                  <w:lang w:val="en-CA"/>
                </w:rPr>
              </m:ctrlPr>
            </m:fPr>
            <m:num>
              <m:r>
                <w:rPr>
                  <w:rFonts w:ascii="Cambria Math" w:hAnsi="Cambria Math"/>
                  <w:lang w:val="en-CA"/>
                </w:rPr>
                <m:t>2k</m:t>
              </m:r>
              <m:d>
                <m:dPr>
                  <m:ctrlPr>
                    <w:rPr>
                      <w:rFonts w:ascii="Cambria Math" w:hAnsi="Cambria Math"/>
                      <w:i/>
                      <w:lang w:val="en-CA"/>
                    </w:rPr>
                  </m:ctrlPr>
                </m:dPr>
                <m:e>
                  <m:r>
                    <w:rPr>
                      <w:rFonts w:ascii="Cambria Math" w:hAnsi="Cambria Math"/>
                      <w:lang w:val="en-CA"/>
                    </w:rPr>
                    <m:t>2k+1</m:t>
                  </m:r>
                </m:e>
              </m:d>
            </m:num>
            <m:den>
              <m:r>
                <w:rPr>
                  <w:rFonts w:ascii="Cambria Math" w:hAnsi="Cambria Math"/>
                  <w:lang w:val="en-CA"/>
                </w:rPr>
                <m:t>n-k-1</m:t>
              </m:r>
            </m:den>
          </m:f>
          <m:r>
            <w:rPr>
              <w:rFonts w:ascii="Cambria Math" w:hAnsi="Cambria Math"/>
              <w:lang w:val="en-CA"/>
            </w:rPr>
            <m:t xml:space="preserve"> .</m:t>
          </m:r>
        </m:oMath>
      </m:oMathPara>
    </w:p>
    <w:p w14:paraId="7F35D4CF" w14:textId="77777777" w:rsidR="00A43940" w:rsidRDefault="00A43940" w:rsidP="00A43940">
      <w:pPr>
        <w:rPr>
          <w:rFonts w:eastAsiaTheme="minorEastAsia"/>
          <w:lang w:val="en-CA"/>
        </w:rPr>
      </w:pPr>
    </w:p>
    <w:p w14:paraId="799E5781" w14:textId="77777777" w:rsidR="009B3F77" w:rsidRDefault="00A43940" w:rsidP="00A43940">
      <w:pPr>
        <w:rPr>
          <w:rFonts w:eastAsiaTheme="minorEastAsia"/>
          <w:lang w:val="en-CA"/>
        </w:rPr>
      </w:pPr>
      <w:r>
        <w:rPr>
          <w:rFonts w:eastAsiaTheme="minorEastAsia"/>
          <w:lang w:val="en-CA"/>
        </w:rPr>
        <w:t xml:space="preserve">Models with the lowest AICc should have the optimal performance when predicting the ephys property. </w:t>
      </w:r>
    </w:p>
    <w:p w14:paraId="10977B4E" w14:textId="77777777" w:rsidR="009B3F77" w:rsidRDefault="009B3F77" w:rsidP="00A43940">
      <w:pPr>
        <w:rPr>
          <w:rFonts w:eastAsiaTheme="minorEastAsia"/>
          <w:lang w:val="en-CA"/>
        </w:rPr>
      </w:pPr>
    </w:p>
    <w:p w14:paraId="4F32037B" w14:textId="23232AD6" w:rsidR="00A43940" w:rsidRDefault="0096590E" w:rsidP="00A43940">
      <w:pPr>
        <w:rPr>
          <w:rFonts w:eastAsiaTheme="minorEastAsia"/>
          <w:lang w:val="en-CA"/>
        </w:rPr>
      </w:pPr>
      <w:r>
        <w:rPr>
          <w:lang w:val="en-CA"/>
        </w:rPr>
        <w:t xml:space="preserve">To choose the </w:t>
      </w:r>
      <w:r w:rsidR="00D1060F">
        <w:rPr>
          <w:lang w:val="en-CA"/>
        </w:rPr>
        <w:t xml:space="preserve">optimal </w:t>
      </w:r>
      <w:r w:rsidR="00BA0877">
        <w:rPr>
          <w:lang w:val="en-CA"/>
        </w:rPr>
        <w:t>models</w:t>
      </w:r>
      <w:r w:rsidR="00D1060F">
        <w:rPr>
          <w:lang w:val="en-CA"/>
        </w:rPr>
        <w:t>,</w:t>
      </w:r>
      <w:r w:rsidR="00106BB6">
        <w:rPr>
          <w:lang w:val="en-CA"/>
        </w:rPr>
        <w:t xml:space="preserve"> I split</w:t>
      </w:r>
      <w:r>
        <w:rPr>
          <w:lang w:val="en-CA"/>
        </w:rPr>
        <w:t xml:space="preserve"> the available data into 90% and 10% portions</w:t>
      </w:r>
      <w:r w:rsidR="008D4B90">
        <w:rPr>
          <w:lang w:val="en-CA"/>
        </w:rPr>
        <w:t xml:space="preserve"> (per ephys property)</w:t>
      </w:r>
      <w:r>
        <w:rPr>
          <w:lang w:val="en-CA"/>
        </w:rPr>
        <w:t>. The larger portion of the data was used to rank all features by their importance. Next, I was using top X (where X ranged from 1 to 33) features and the 90% portion of the data to create 33 models that predict R</w:t>
      </w:r>
      <w:r w:rsidRPr="005E198B">
        <w:rPr>
          <w:vertAlign w:val="subscript"/>
          <w:lang w:val="en-CA"/>
        </w:rPr>
        <w:t>in</w:t>
      </w:r>
      <w:r>
        <w:rPr>
          <w:lang w:val="en-CA"/>
        </w:rPr>
        <w:t xml:space="preserve">. Each consecutive model had 1 more feature than the previous. For each model an AICc was calculated using the remaining 10% portion of the data. As before, the 90%/10% split was performed 10 times so that each 10% of the data had a chance to be in the testing set. AICc depends on the amount of available data, so it cannot be used to compare the </w:t>
      </w:r>
      <w:r>
        <w:rPr>
          <w:lang w:val="en-CA"/>
        </w:rPr>
        <w:lastRenderedPageBreak/>
        <w:t xml:space="preserve">model performance of different ephys properties to each other. </w:t>
      </w:r>
      <w:r w:rsidR="00A43940">
        <w:rPr>
          <w:rFonts w:eastAsiaTheme="minorEastAsia"/>
          <w:lang w:val="en-CA"/>
        </w:rPr>
        <w:t>Finally, features that were chosen at least 90% of the time we</w:t>
      </w:r>
      <w:r w:rsidR="00CE2093">
        <w:rPr>
          <w:rFonts w:eastAsiaTheme="minorEastAsia"/>
          <w:lang w:val="en-CA"/>
        </w:rPr>
        <w:t>re included into the</w:t>
      </w:r>
      <w:r w:rsidR="00A43940">
        <w:rPr>
          <w:rFonts w:eastAsiaTheme="minorEastAsia"/>
          <w:lang w:val="en-CA"/>
        </w:rPr>
        <w:t xml:space="preserve"> models for each ephys property.</w:t>
      </w:r>
    </w:p>
    <w:p w14:paraId="4CBC704E" w14:textId="77777777" w:rsidR="00A43940" w:rsidRDefault="00A43940" w:rsidP="00A43940"/>
    <w:p w14:paraId="742D4C61" w14:textId="4E88A70D" w:rsidR="00A43940" w:rsidRPr="00E624EB" w:rsidRDefault="00A43940" w:rsidP="00ED5351">
      <w:pPr>
        <w:pStyle w:val="Heading3"/>
        <w:numPr>
          <w:ilvl w:val="2"/>
          <w:numId w:val="29"/>
        </w:numPr>
      </w:pPr>
      <w:bookmarkStart w:id="105" w:name="_Toc468464412"/>
      <w:r w:rsidRPr="00E624EB">
        <w:t xml:space="preserve">Validating </w:t>
      </w:r>
      <w:r w:rsidR="002E576F">
        <w:t>proposed ephys property</w:t>
      </w:r>
      <w:r w:rsidR="00752CE1">
        <w:t xml:space="preserve"> models</w:t>
      </w:r>
      <w:bookmarkEnd w:id="105"/>
    </w:p>
    <w:p w14:paraId="08D82299" w14:textId="77777777" w:rsidR="00A43940" w:rsidRPr="00D66BD3" w:rsidRDefault="00A43940" w:rsidP="00A43940"/>
    <w:p w14:paraId="66B3F6B6" w14:textId="6E6C83C2" w:rsidR="00A43940" w:rsidRDefault="00A43940" w:rsidP="00A43940">
      <w:pPr>
        <w:rPr>
          <w:lang w:val="en-CA"/>
        </w:rPr>
      </w:pPr>
      <w:r>
        <w:rPr>
          <w:lang w:val="en-CA"/>
        </w:rPr>
        <w:t>To val</w:t>
      </w:r>
      <w:r w:rsidR="00366877">
        <w:rPr>
          <w:lang w:val="en-CA"/>
        </w:rPr>
        <w:t xml:space="preserve">idate the performance of the </w:t>
      </w:r>
      <w:r>
        <w:rPr>
          <w:lang w:val="en-CA"/>
        </w:rPr>
        <w:t>models</w:t>
      </w:r>
      <w:r w:rsidR="00613A06">
        <w:rPr>
          <w:lang w:val="en-CA"/>
        </w:rPr>
        <w:t xml:space="preserve"> built with the selected features</w:t>
      </w:r>
      <w:r>
        <w:rPr>
          <w:lang w:val="en-CA"/>
        </w:rPr>
        <w:t xml:space="preserve">, I compared them to the previously created models that use distinct feature sets: neuron type only, basic metadata, solutions, and their combinations. </w:t>
      </w:r>
      <w:r w:rsidR="008052E3">
        <w:rPr>
          <w:lang w:val="en-CA"/>
        </w:rPr>
        <w:t>T</w:t>
      </w:r>
      <w:r>
        <w:rPr>
          <w:lang w:val="en-CA"/>
        </w:rPr>
        <w:t>his was done with 10-fold cross-validation of RandomForest.</w:t>
      </w:r>
    </w:p>
    <w:p w14:paraId="210C87A0" w14:textId="77777777" w:rsidR="00A43940" w:rsidRDefault="00A43940" w:rsidP="00A43940">
      <w:pPr>
        <w:rPr>
          <w:lang w:val="en-CA"/>
        </w:rPr>
      </w:pPr>
    </w:p>
    <w:p w14:paraId="78BBC0FD" w14:textId="70BD52FF" w:rsidR="00A43940" w:rsidRDefault="00A43940" w:rsidP="00A43940">
      <w:pPr>
        <w:rPr>
          <w:lang w:val="en-CA"/>
        </w:rPr>
      </w:pPr>
      <w:r>
        <w:rPr>
          <w:lang w:val="en-CA"/>
        </w:rPr>
        <w:t>Next, I showcase the ability of my models to reduce the variability in reported ephys measurements, making the results more comparable to the targeted experiment’s conditions. For that purpose, I adjusted the ephys data stored in NeuroElectro to the experimental conditions used by Allen Institute for Brain Science and compared the respective ephys properties (</w:t>
      </w:r>
      <w:r w:rsidR="00810FAC" w:rsidRPr="00810FAC">
        <w:rPr>
          <w:lang w:val="en-CA"/>
        </w:rPr>
        <w:t>http://celltypes.brain-map.org/</w:t>
      </w:r>
      <w:r>
        <w:rPr>
          <w:lang w:val="en-CA"/>
        </w:rPr>
        <w:t>). The experimental conditions baseline shifting formula was developed by Shreejoy Tripathy (7).</w:t>
      </w:r>
    </w:p>
    <w:p w14:paraId="55E7AF22" w14:textId="77777777" w:rsidR="00A43940" w:rsidRDefault="00A43940" w:rsidP="00A43940">
      <w:pPr>
        <w:rPr>
          <w:lang w:val="en-CA"/>
        </w:rPr>
      </w:pPr>
      <w:r>
        <w:rPr>
          <w:rFonts w:eastAsiaTheme="minorEastAsia"/>
          <w:noProof/>
        </w:rPr>
        <mc:AlternateContent>
          <mc:Choice Requires="wps">
            <w:drawing>
              <wp:anchor distT="0" distB="0" distL="114300" distR="114300" simplePos="0" relativeHeight="251688960" behindDoc="0" locked="0" layoutInCell="1" allowOverlap="1" wp14:anchorId="237131AD" wp14:editId="488B9064">
                <wp:simplePos x="0" y="0"/>
                <wp:positionH relativeFrom="column">
                  <wp:posOffset>5537835</wp:posOffset>
                </wp:positionH>
                <wp:positionV relativeFrom="paragraph">
                  <wp:posOffset>135614</wp:posOffset>
                </wp:positionV>
                <wp:extent cx="461010" cy="342900"/>
                <wp:effectExtent l="0" t="0" r="0" b="12700"/>
                <wp:wrapNone/>
                <wp:docPr id="48" name="Text Box 48"/>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CAD3E1" w14:textId="77777777" w:rsidR="00F455A3" w:rsidRPr="00B77DEB" w:rsidRDefault="00F455A3" w:rsidP="00A43940">
                            <w:pPr>
                              <w:rPr>
                                <w:lang w:val="en-CA"/>
                              </w:rPr>
                            </w:pPr>
                            <w:r>
                              <w:rPr>
                                <w:lang w:val="en-CA"/>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7131AD" id="Text Box 48" o:spid="_x0000_s1035" type="#_x0000_t202" style="position:absolute;margin-left:436.05pt;margin-top:10.7pt;width:36.3pt;height:27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" filled="f" stroked="f">
                <v:textbox>
                  <w:txbxContent>
                    <w:p w14:paraId="1CCAD3E1" w14:textId="77777777" w:rsidR="00F455A3" w:rsidRPr="00B77DEB" w:rsidRDefault="00F455A3" w:rsidP="00A43940">
                      <w:pPr>
                        <w:rPr>
                          <w:lang w:val="en-CA"/>
                        </w:rPr>
                      </w:pPr>
                      <w:r>
                        <w:rPr>
                          <w:lang w:val="en-CA"/>
                        </w:rPr>
                        <w:t>(7)</w:t>
                      </w:r>
                    </w:p>
                  </w:txbxContent>
                </v:textbox>
              </v:shape>
            </w:pict>
          </mc:Fallback>
        </mc:AlternateContent>
      </w:r>
    </w:p>
    <w:p w14:paraId="343683B1" w14:textId="77777777" w:rsidR="00A43940" w:rsidRDefault="00A43940" w:rsidP="00A43940">
      <w:pPr>
        <w:rPr>
          <w:lang w:val="en-CA"/>
        </w:rPr>
      </w:pPr>
      <m:oMathPara>
        <m:oMath>
          <m:r>
            <w:rPr>
              <w:rFonts w:ascii="Cambria Math" w:hAnsi="Cambria Math"/>
              <w:lang w:val="en-CA"/>
            </w:rPr>
            <m:t>N</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adj</m:t>
              </m:r>
            </m:sub>
          </m:sSub>
          <m:r>
            <w:rPr>
              <w:rFonts w:ascii="Cambria Math" w:hAnsi="Cambria Math"/>
              <w:lang w:val="en-CA"/>
            </w:rPr>
            <m:t>=N</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obs</m:t>
              </m:r>
            </m:sub>
          </m:sSub>
          <m:r>
            <w:rPr>
              <w:rFonts w:ascii="Cambria Math" w:hAnsi="Cambria Math"/>
              <w:lang w:val="en-CA"/>
            </w:rPr>
            <m:t>-N</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pred</m:t>
              </m:r>
            </m:sub>
          </m:sSub>
          <m:r>
            <w:rPr>
              <w:rFonts w:ascii="Cambria Math" w:hAnsi="Cambria Math"/>
              <w:lang w:val="en-CA"/>
            </w:rPr>
            <m:t>+AIB</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shift</m:t>
              </m:r>
            </m:sub>
          </m:sSub>
          <m:r>
            <w:rPr>
              <w:rFonts w:ascii="Cambria Math" w:hAnsi="Cambria Math"/>
              <w:lang w:val="en-CA"/>
            </w:rPr>
            <m:t>,</m:t>
          </m:r>
        </m:oMath>
      </m:oMathPara>
    </w:p>
    <w:p w14:paraId="2A66FD10" w14:textId="77777777" w:rsidR="00A43940" w:rsidRDefault="00A43940" w:rsidP="00A43940">
      <w:pPr>
        <w:rPr>
          <w:lang w:val="en-CA"/>
        </w:rPr>
      </w:pPr>
    </w:p>
    <w:p w14:paraId="4C070788" w14:textId="21547B33" w:rsidR="00A43940" w:rsidRDefault="00A43940" w:rsidP="00A43940">
      <w:pPr>
        <w:rPr>
          <w:lang w:val="en-CA"/>
        </w:rPr>
      </w:pPr>
      <w:r>
        <w:rPr>
          <w:lang w:val="en-CA"/>
        </w:rPr>
        <w:t>where NE</w:t>
      </w:r>
      <w:r w:rsidRPr="00375A36">
        <w:rPr>
          <w:vertAlign w:val="subscript"/>
          <w:lang w:val="en-CA"/>
        </w:rPr>
        <w:t>adj</w:t>
      </w:r>
      <w:r>
        <w:rPr>
          <w:lang w:val="en-CA"/>
        </w:rPr>
        <w:t xml:space="preserve"> denotes the shifted NeuroElectro ephys values, NE</w:t>
      </w:r>
      <w:r w:rsidRPr="00375A36">
        <w:rPr>
          <w:vertAlign w:val="subscript"/>
          <w:lang w:val="en-CA"/>
        </w:rPr>
        <w:t>obs</w:t>
      </w:r>
      <w:r>
        <w:rPr>
          <w:lang w:val="en-CA"/>
        </w:rPr>
        <w:t xml:space="preserve"> – default ephys values stored in NeuroElectro, NE</w:t>
      </w:r>
      <w:r w:rsidRPr="00375A36">
        <w:rPr>
          <w:vertAlign w:val="subscript"/>
          <w:lang w:val="en-CA"/>
        </w:rPr>
        <w:t>pred</w:t>
      </w:r>
      <w:r>
        <w:rPr>
          <w:lang w:val="en-CA"/>
        </w:rPr>
        <w:t xml:space="preserve"> – ephys values from NeuroEl</w:t>
      </w:r>
      <w:r w:rsidR="00A42970">
        <w:rPr>
          <w:lang w:val="en-CA"/>
        </w:rPr>
        <w:t>ectro, predicted with the</w:t>
      </w:r>
      <w:r>
        <w:rPr>
          <w:lang w:val="en-CA"/>
        </w:rPr>
        <w:t xml:space="preserve"> models, trained using 10-fold cross-validation without seeing the values of the articles they are trying to predict in this step, and AIBS</w:t>
      </w:r>
      <w:r w:rsidRPr="00375A36">
        <w:rPr>
          <w:vertAlign w:val="subscript"/>
          <w:lang w:val="en-CA"/>
        </w:rPr>
        <w:t>shift</w:t>
      </w:r>
      <w:r>
        <w:rPr>
          <w:lang w:val="en-CA"/>
        </w:rPr>
        <w:t xml:space="preserve"> is the ephys values pr</w:t>
      </w:r>
      <w:r w:rsidR="00CA6DEF">
        <w:rPr>
          <w:lang w:val="en-CA"/>
        </w:rPr>
        <w:t>edicted with NeuroElectro</w:t>
      </w:r>
      <w:r>
        <w:rPr>
          <w:lang w:val="en-CA"/>
        </w:rPr>
        <w:t xml:space="preserve"> models, using AIBS </w:t>
      </w:r>
      <w:r>
        <w:rPr>
          <w:lang w:val="en-CA"/>
        </w:rPr>
        <w:lastRenderedPageBreak/>
        <w:t>experimental conditions. The observed and adjusted ephys values from NeuroElectro were then compared to the reported AIBS ephys values.</w:t>
      </w:r>
    </w:p>
    <w:p w14:paraId="252AEFCD" w14:textId="7B3E5533" w:rsidR="00C32798" w:rsidRDefault="00C32798">
      <w:pPr>
        <w:spacing w:line="240" w:lineRule="auto"/>
        <w:rPr>
          <w:lang w:val="en-CA"/>
        </w:rPr>
      </w:pPr>
      <w:r>
        <w:rPr>
          <w:lang w:val="en-CA"/>
        </w:rPr>
        <w:br w:type="page"/>
      </w:r>
    </w:p>
    <w:p w14:paraId="21577B8B" w14:textId="342B3A45" w:rsidR="00C32798" w:rsidRDefault="00C32798" w:rsidP="00C86ED6">
      <w:pPr>
        <w:pStyle w:val="Heading2"/>
        <w:rPr>
          <w:lang w:val="en-CA"/>
        </w:rPr>
      </w:pPr>
      <w:bookmarkStart w:id="106" w:name="_Toc468464413"/>
      <w:r>
        <w:rPr>
          <w:lang w:val="en-CA"/>
        </w:rPr>
        <w:lastRenderedPageBreak/>
        <w:t>Results</w:t>
      </w:r>
      <w:bookmarkEnd w:id="106"/>
    </w:p>
    <w:p w14:paraId="57FA6467" w14:textId="77777777" w:rsidR="00C86ED6" w:rsidRPr="00C86ED6" w:rsidRDefault="00C86ED6" w:rsidP="00C86ED6">
      <w:pPr>
        <w:rPr>
          <w:lang w:val="en-CA"/>
        </w:rPr>
      </w:pPr>
    </w:p>
    <w:p w14:paraId="435C828C" w14:textId="13D1A60E" w:rsidR="00BA075F" w:rsidRDefault="00BA075F" w:rsidP="00BA075F">
      <w:pPr>
        <w:rPr>
          <w:lang w:val="en-CA"/>
        </w:rPr>
      </w:pPr>
      <w:r>
        <w:rPr>
          <w:lang w:val="en-CA"/>
        </w:rPr>
        <w:t>My main goal was to measure the impact of experimental solution recipes on the results of electrophysiological experiments. I performed an analysis of 882 published intracellular neurophysiology articles to explore common experimental solution compositions and to discover the general effects of experimental solutions on neuronal electrophysiology. I then extend my analysis to include previously known sources of ephys variability (Examples: animal species, age, type of electrode used, recording temperature) and compare their relative im</w:t>
      </w:r>
      <w:r w:rsidR="00641A44">
        <w:rPr>
          <w:lang w:val="en-CA"/>
        </w:rPr>
        <w:t xml:space="preserve">pact. Finally, I propose </w:t>
      </w:r>
      <w:r>
        <w:rPr>
          <w:lang w:val="en-CA"/>
        </w:rPr>
        <w:t>models for several commonly reported ephys properties that allow adjusting the ephys values from one set of experimental conditions to another. I validate these models using a new dataset provided by Allen Institute for Brain Science.</w:t>
      </w:r>
    </w:p>
    <w:p w14:paraId="4F091165" w14:textId="77777777" w:rsidR="00BA075F" w:rsidRDefault="00BA075F" w:rsidP="00BA075F">
      <w:pPr>
        <w:rPr>
          <w:lang w:val="en-CA"/>
        </w:rPr>
      </w:pPr>
    </w:p>
    <w:p w14:paraId="29ED360C" w14:textId="203CE881" w:rsidR="00BA075F" w:rsidRPr="00BA075F" w:rsidRDefault="00CA3C69" w:rsidP="00ED5351">
      <w:pPr>
        <w:pStyle w:val="Heading3"/>
        <w:numPr>
          <w:ilvl w:val="2"/>
          <w:numId w:val="29"/>
        </w:numPr>
      </w:pPr>
      <w:bookmarkStart w:id="107" w:name="_Toc468464414"/>
      <w:r>
        <w:t>Data</w:t>
      </w:r>
      <w:r w:rsidR="007B508B">
        <w:t>set</w:t>
      </w:r>
      <w:r>
        <w:t xml:space="preserve"> overview</w:t>
      </w:r>
      <w:bookmarkEnd w:id="107"/>
    </w:p>
    <w:p w14:paraId="0B2F3C90" w14:textId="77777777" w:rsidR="00873860" w:rsidRDefault="00873860" w:rsidP="00BA075F">
      <w:pPr>
        <w:rPr>
          <w:lang w:val="en-CA"/>
        </w:rPr>
      </w:pPr>
    </w:p>
    <w:p w14:paraId="0C3F227C" w14:textId="6D1C3641" w:rsidR="00BA075F" w:rsidRDefault="00BA075F" w:rsidP="00BA075F">
      <w:pPr>
        <w:rPr>
          <w:lang w:val="en-CA"/>
        </w:rPr>
      </w:pPr>
      <w:r>
        <w:rPr>
          <w:lang w:val="en-CA"/>
        </w:rPr>
        <w:t xml:space="preserve">In NeuroElectro, we have gathered electrophysiology, neuron type data and experimental conditions (metadata) from text-mined and manually curated neuroscience articles. NeuroElectro does not have access to the original raw experimental measurements (i.e. voltage traces), instead the ephys values are curated as population means with standard errors and number of samples </w:t>
      </w:r>
      <w:r w:rsidR="00C56522">
        <w:rPr>
          <w:lang w:val="en-CA"/>
        </w:rPr>
        <w:fldChar w:fldCharType="begin"/>
      </w:r>
      <w:r w:rsidR="00C56522">
        <w:rPr>
          <w:lang w:val="en-CA"/>
        </w:rPr>
        <w:instrText xml:space="preserve"> ADDIN ZOTERO_ITEM CSL_CITATION {"citationID":"2koqhvnpc8","properties":{"formattedCitation":"(Tripathy et al., 2014)","plainCitation":"(Tripathy et al., 2014)"},"citationItems":[{"id":2855,"uris":["http://zotero.org/groups/13293/items/KMK75CUT"],"uri":["http://zotero.org/groups/13293/items/KMK75CUT"],"itemData":{"id":2855,"type":"article-journal","title":"NeuroElectro: a window to the world's neuron electrophysiology data","container-title":"Frontiers in neuroinformatics","page":"40","volume":"8","source":"NCBI PubMed","abstract":"The behavior of neural circuits is determined largely by the electrophysiological properties of the neurons they contain. Understanding the relationships of these properties requires the ability to first identify and catalog each property. However, information about such properties is largely locked away in decades of closed-access journal articles with heterogeneous conventions for reporting results, making it difficult to utilize the underlying data. We solve this problem through the NeuroElectro project: a Python library, RESTful API, and web application (at http://neuroelectro.org) for the extraction, visualization, and summarization of published data on neurons' electrophysiological properties. Information is organized both by neuron type (using neuron definitions provided by NeuroLex) and by electrophysiological property (using a newly developed ontology). We describe the techniques and challenges associated with the automated extraction of tabular electrophysiological data and methodological metadata from journal articles. We further discuss strategies for how to best combine, normalize and organize data across these heterogeneous sources. NeuroElectro is a valuable resource for experimental physiologists attempting to supplement their own data, for computational modelers looking to constrain their model parameters, and for theoreticians searching for undiscovered relationships among neurons and their properties.","DOI":"10.3389/fninf.2014.00040","ISSN":"1662-5196","note":"PMID: 24808858","shortTitle":"NeuroElectro","journalAbbreviation":"Front Neuroinform","language":"eng","author":[{"family":"Tripathy","given":"Shreejoy J"},{"family":"Savitskaya","given":"Judith"},{"family":"Burton","given":"Shawn D"},{"family":"Urban","given":"Nathaniel N"},{"family":"Gerkin","given":"Richard C"}],"issued":{"date-parts":[["2014"]]}}}],"schema":"https://github.com/citation-style-language/schema/raw/master/csl-citation.json"} </w:instrText>
      </w:r>
      <w:r w:rsidR="00C56522">
        <w:rPr>
          <w:lang w:val="en-CA"/>
        </w:rPr>
        <w:fldChar w:fldCharType="separate"/>
      </w:r>
      <w:r w:rsidR="00C56522">
        <w:rPr>
          <w:noProof/>
          <w:lang w:val="en-CA"/>
        </w:rPr>
        <w:t>(Tripathy et al., 2014)</w:t>
      </w:r>
      <w:r w:rsidR="00C56522">
        <w:rPr>
          <w:lang w:val="en-CA"/>
        </w:rPr>
        <w:fldChar w:fldCharType="end"/>
      </w:r>
      <w:r w:rsidR="00C56522">
        <w:rPr>
          <w:lang w:val="en-CA"/>
        </w:rPr>
        <w:t>.</w:t>
      </w:r>
      <w:r>
        <w:rPr>
          <w:lang w:val="en-CA"/>
        </w:rPr>
        <w:t xml:space="preserve"> The dataset primarily contains ephys data reported under normal control conditions (control samples, defined by the original paper), enabling comparisons across articles.</w:t>
      </w:r>
    </w:p>
    <w:p w14:paraId="6D1AA465" w14:textId="77777777" w:rsidR="00BA075F" w:rsidRDefault="00BA075F" w:rsidP="00BA075F">
      <w:pPr>
        <w:rPr>
          <w:lang w:val="en-CA"/>
        </w:rPr>
      </w:pPr>
    </w:p>
    <w:p w14:paraId="32219D1F" w14:textId="77777777" w:rsidR="00BA075F" w:rsidRDefault="00BA075F" w:rsidP="00BA075F">
      <w:pPr>
        <w:rPr>
          <w:lang w:val="en-CA"/>
        </w:rPr>
      </w:pPr>
    </w:p>
    <w:tbl>
      <w:tblPr>
        <w:tblW w:w="9530" w:type="dxa"/>
        <w:tblInd w:w="-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03" w:type="dxa"/>
        </w:tblCellMar>
        <w:tblLook w:val="04A0" w:firstRow="1" w:lastRow="0" w:firstColumn="1" w:lastColumn="0" w:noHBand="0" w:noVBand="1"/>
        <w:tblPrChange w:id="108" w:author="Dmitry Tebaykin" w:date="2016-12-13T16:28:00Z">
          <w:tblPr>
            <w:tblW w:w="9530" w:type="dxa"/>
            <w:tblInd w:w="-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103" w:type="dxa"/>
            </w:tblCellMar>
            <w:tblLook w:val="04A0" w:firstRow="1" w:lastRow="0" w:firstColumn="1" w:lastColumn="0" w:noHBand="0" w:noVBand="1"/>
          </w:tblPr>
        </w:tblPrChange>
      </w:tblPr>
      <w:tblGrid>
        <w:gridCol w:w="4077"/>
        <w:gridCol w:w="1132"/>
        <w:gridCol w:w="3151"/>
        <w:gridCol w:w="1170"/>
        <w:tblGridChange w:id="109">
          <w:tblGrid>
            <w:gridCol w:w="4077"/>
            <w:gridCol w:w="1132"/>
            <w:gridCol w:w="3151"/>
            <w:gridCol w:w="1170"/>
          </w:tblGrid>
        </w:tblGridChange>
      </w:tblGrid>
      <w:tr w:rsidR="00BA075F" w14:paraId="1BA94744" w14:textId="77777777" w:rsidTr="00D965C7">
        <w:trPr>
          <w:trHeight w:val="815"/>
          <w:trPrChange w:id="110" w:author="Dmitry Tebaykin" w:date="2016-12-13T16:28:00Z">
            <w:trPr>
              <w:trHeight w:val="815"/>
            </w:trPr>
          </w:trPrChange>
        </w:trPr>
        <w:tc>
          <w:tcPr>
            <w:tcW w:w="4077" w:type="dxa"/>
            <w:shd w:val="clear" w:color="auto" w:fill="000000" w:themeFill="text1"/>
            <w:tcMar>
              <w:left w:w="103" w:type="dxa"/>
            </w:tcMar>
            <w:vAlign w:val="center"/>
            <w:tcPrChange w:id="111" w:author="Dmitry Tebaykin" w:date="2016-12-13T16:28:00Z">
              <w:tcPr>
                <w:tcW w:w="4077" w:type="dxa"/>
                <w:shd w:val="clear" w:color="auto" w:fill="000000" w:themeFill="text1"/>
                <w:tcMar>
                  <w:left w:w="103" w:type="dxa"/>
                </w:tcMar>
                <w:vAlign w:val="center"/>
              </w:tcPr>
            </w:tcPrChange>
          </w:tcPr>
          <w:p w14:paraId="4E956D6D" w14:textId="77777777" w:rsidR="00BA075F" w:rsidRPr="00B43481" w:rsidRDefault="00BA075F">
            <w:pPr>
              <w:pageBreakBefore/>
              <w:spacing w:line="276" w:lineRule="auto"/>
              <w:jc w:val="center"/>
              <w:rPr>
                <w:b/>
                <w:lang w:val="en-CA"/>
              </w:rPr>
              <w:pPrChange w:id="112" w:author="Dmitry Tebaykin" w:date="2016-12-13T16:27:00Z">
                <w:pPr>
                  <w:pageBreakBefore/>
                  <w:jc w:val="center"/>
                </w:pPr>
              </w:pPrChange>
            </w:pPr>
            <w:r w:rsidRPr="00B43481">
              <w:rPr>
                <w:b/>
                <w:lang w:val="en-CA"/>
              </w:rPr>
              <w:lastRenderedPageBreak/>
              <w:t>Entity name</w:t>
            </w:r>
          </w:p>
        </w:tc>
        <w:tc>
          <w:tcPr>
            <w:tcW w:w="1132" w:type="dxa"/>
            <w:shd w:val="clear" w:color="auto" w:fill="000000" w:themeFill="text1"/>
            <w:tcMar>
              <w:left w:w="103" w:type="dxa"/>
            </w:tcMar>
            <w:vAlign w:val="center"/>
            <w:tcPrChange w:id="113" w:author="Dmitry Tebaykin" w:date="2016-12-13T16:28:00Z">
              <w:tcPr>
                <w:tcW w:w="1132" w:type="dxa"/>
                <w:shd w:val="clear" w:color="auto" w:fill="000000" w:themeFill="text1"/>
                <w:tcMar>
                  <w:left w:w="103" w:type="dxa"/>
                </w:tcMar>
                <w:vAlign w:val="center"/>
              </w:tcPr>
            </w:tcPrChange>
          </w:tcPr>
          <w:p w14:paraId="5593CD28" w14:textId="77777777" w:rsidR="00BA075F" w:rsidRPr="00B43481" w:rsidRDefault="00BA075F">
            <w:pPr>
              <w:spacing w:line="276" w:lineRule="auto"/>
              <w:jc w:val="center"/>
              <w:rPr>
                <w:b/>
                <w:lang w:val="en-CA"/>
              </w:rPr>
              <w:pPrChange w:id="114" w:author="Dmitry Tebaykin" w:date="2016-12-13T16:27:00Z">
                <w:pPr>
                  <w:jc w:val="center"/>
                </w:pPr>
              </w:pPrChange>
            </w:pPr>
            <w:r w:rsidRPr="00B43481">
              <w:rPr>
                <w:b/>
                <w:lang w:val="en-CA"/>
              </w:rPr>
              <w:t>Quantity</w:t>
            </w:r>
          </w:p>
          <w:p w14:paraId="22325A37" w14:textId="77777777" w:rsidR="00BA075F" w:rsidRPr="00B43481" w:rsidRDefault="00BA075F">
            <w:pPr>
              <w:spacing w:line="276" w:lineRule="auto"/>
              <w:jc w:val="center"/>
              <w:rPr>
                <w:b/>
                <w:lang w:val="en-CA"/>
              </w:rPr>
              <w:pPrChange w:id="115" w:author="Dmitry Tebaykin" w:date="2016-12-13T16:27:00Z">
                <w:pPr>
                  <w:jc w:val="center"/>
                </w:pPr>
              </w:pPrChange>
            </w:pPr>
            <w:r w:rsidRPr="00B43481">
              <w:rPr>
                <w:b/>
                <w:lang w:val="en-CA"/>
              </w:rPr>
              <w:t>(rows of data)</w:t>
            </w:r>
          </w:p>
        </w:tc>
        <w:tc>
          <w:tcPr>
            <w:tcW w:w="3151" w:type="dxa"/>
            <w:shd w:val="clear" w:color="auto" w:fill="000000" w:themeFill="text1"/>
            <w:tcMar>
              <w:left w:w="103" w:type="dxa"/>
            </w:tcMar>
            <w:vAlign w:val="center"/>
            <w:tcPrChange w:id="116" w:author="Dmitry Tebaykin" w:date="2016-12-13T16:28:00Z">
              <w:tcPr>
                <w:tcW w:w="3151" w:type="dxa"/>
                <w:shd w:val="clear" w:color="auto" w:fill="000000" w:themeFill="text1"/>
                <w:tcMar>
                  <w:left w:w="103" w:type="dxa"/>
                </w:tcMar>
                <w:vAlign w:val="center"/>
              </w:tcPr>
            </w:tcPrChange>
          </w:tcPr>
          <w:p w14:paraId="00BBABED" w14:textId="77777777" w:rsidR="00BA075F" w:rsidRPr="00B43481" w:rsidRDefault="00BA075F">
            <w:pPr>
              <w:spacing w:line="276" w:lineRule="auto"/>
              <w:jc w:val="center"/>
              <w:rPr>
                <w:b/>
                <w:lang w:val="en-CA"/>
              </w:rPr>
              <w:pPrChange w:id="117" w:author="Dmitry Tebaykin" w:date="2016-12-13T16:27:00Z">
                <w:pPr>
                  <w:jc w:val="center"/>
                </w:pPr>
              </w:pPrChange>
            </w:pPr>
            <w:r w:rsidRPr="00B43481">
              <w:rPr>
                <w:b/>
                <w:lang w:val="en-CA"/>
              </w:rPr>
              <w:t>Entity name</w:t>
            </w:r>
          </w:p>
        </w:tc>
        <w:tc>
          <w:tcPr>
            <w:tcW w:w="1170" w:type="dxa"/>
            <w:shd w:val="clear" w:color="auto" w:fill="000000" w:themeFill="text1"/>
            <w:tcMar>
              <w:left w:w="103" w:type="dxa"/>
            </w:tcMar>
            <w:vAlign w:val="center"/>
            <w:tcPrChange w:id="118" w:author="Dmitry Tebaykin" w:date="2016-12-13T16:28:00Z">
              <w:tcPr>
                <w:tcW w:w="1170" w:type="dxa"/>
                <w:shd w:val="clear" w:color="auto" w:fill="000000" w:themeFill="text1"/>
                <w:tcMar>
                  <w:left w:w="103" w:type="dxa"/>
                </w:tcMar>
                <w:vAlign w:val="center"/>
              </w:tcPr>
            </w:tcPrChange>
          </w:tcPr>
          <w:p w14:paraId="3ABF6290" w14:textId="77777777" w:rsidR="00BA075F" w:rsidRPr="00B43481" w:rsidRDefault="00BA075F">
            <w:pPr>
              <w:spacing w:line="276" w:lineRule="auto"/>
              <w:jc w:val="center"/>
              <w:rPr>
                <w:b/>
                <w:lang w:val="en-CA"/>
              </w:rPr>
              <w:pPrChange w:id="119" w:author="Dmitry Tebaykin" w:date="2016-12-13T16:27:00Z">
                <w:pPr>
                  <w:jc w:val="center"/>
                </w:pPr>
              </w:pPrChange>
            </w:pPr>
            <w:r w:rsidRPr="00B43481">
              <w:rPr>
                <w:b/>
                <w:lang w:val="en-CA"/>
              </w:rPr>
              <w:t>Quantity</w:t>
            </w:r>
          </w:p>
          <w:p w14:paraId="5B350262" w14:textId="77777777" w:rsidR="00BA075F" w:rsidRPr="00B43481" w:rsidRDefault="00BA075F">
            <w:pPr>
              <w:spacing w:line="276" w:lineRule="auto"/>
              <w:jc w:val="center"/>
              <w:rPr>
                <w:b/>
                <w:lang w:val="en-CA"/>
              </w:rPr>
              <w:pPrChange w:id="120" w:author="Dmitry Tebaykin" w:date="2016-12-13T16:27:00Z">
                <w:pPr>
                  <w:jc w:val="center"/>
                </w:pPr>
              </w:pPrChange>
            </w:pPr>
            <w:r w:rsidRPr="00B43481">
              <w:rPr>
                <w:b/>
                <w:lang w:val="en-CA"/>
              </w:rPr>
              <w:t>(rows of data)</w:t>
            </w:r>
          </w:p>
        </w:tc>
      </w:tr>
      <w:tr w:rsidR="00BA075F" w14:paraId="6051BCC5" w14:textId="77777777" w:rsidTr="00D965C7">
        <w:trPr>
          <w:trHeight w:val="263"/>
          <w:trPrChange w:id="121" w:author="Dmitry Tebaykin" w:date="2016-12-13T16:28:00Z">
            <w:trPr>
              <w:trHeight w:val="263"/>
            </w:trPr>
          </w:trPrChange>
        </w:trPr>
        <w:tc>
          <w:tcPr>
            <w:tcW w:w="4077" w:type="dxa"/>
            <w:shd w:val="clear" w:color="auto" w:fill="auto"/>
            <w:tcMar>
              <w:left w:w="103" w:type="dxa"/>
            </w:tcMar>
            <w:vAlign w:val="center"/>
            <w:tcPrChange w:id="122" w:author="Dmitry Tebaykin" w:date="2016-12-13T16:28:00Z">
              <w:tcPr>
                <w:tcW w:w="4077" w:type="dxa"/>
                <w:shd w:val="clear" w:color="auto" w:fill="auto"/>
                <w:tcMar>
                  <w:left w:w="103" w:type="dxa"/>
                </w:tcMar>
                <w:vAlign w:val="center"/>
              </w:tcPr>
            </w:tcPrChange>
          </w:tcPr>
          <w:p w14:paraId="481FB120" w14:textId="77777777" w:rsidR="00BA075F" w:rsidRPr="00AC3693" w:rsidRDefault="00BA075F">
            <w:pPr>
              <w:spacing w:line="276" w:lineRule="auto"/>
              <w:jc w:val="right"/>
              <w:rPr>
                <w:b/>
                <w:lang w:val="en-CA"/>
              </w:rPr>
              <w:pPrChange w:id="123" w:author="Dmitry Tebaykin" w:date="2016-12-13T16:27:00Z">
                <w:pPr>
                  <w:jc w:val="right"/>
                </w:pPr>
              </w:pPrChange>
            </w:pPr>
            <w:r w:rsidRPr="00AC3693">
              <w:rPr>
                <w:b/>
                <w:lang w:val="en-CA"/>
              </w:rPr>
              <w:t>Unique PubMed ID</w:t>
            </w:r>
          </w:p>
        </w:tc>
        <w:tc>
          <w:tcPr>
            <w:tcW w:w="1132" w:type="dxa"/>
            <w:shd w:val="clear" w:color="auto" w:fill="auto"/>
            <w:tcMar>
              <w:left w:w="103" w:type="dxa"/>
            </w:tcMar>
            <w:vAlign w:val="center"/>
            <w:tcPrChange w:id="124" w:author="Dmitry Tebaykin" w:date="2016-12-13T16:28:00Z">
              <w:tcPr>
                <w:tcW w:w="1132" w:type="dxa"/>
                <w:shd w:val="clear" w:color="auto" w:fill="auto"/>
                <w:tcMar>
                  <w:left w:w="103" w:type="dxa"/>
                </w:tcMar>
                <w:vAlign w:val="center"/>
              </w:tcPr>
            </w:tcPrChange>
          </w:tcPr>
          <w:p w14:paraId="02DB0606" w14:textId="77777777" w:rsidR="00BA075F" w:rsidRPr="00AD2867" w:rsidRDefault="00BA075F">
            <w:pPr>
              <w:spacing w:line="276" w:lineRule="auto"/>
              <w:jc w:val="center"/>
              <w:rPr>
                <w:lang w:val="en-CA"/>
              </w:rPr>
              <w:pPrChange w:id="125" w:author="Dmitry Tebaykin" w:date="2016-12-13T16:27:00Z">
                <w:pPr>
                  <w:jc w:val="center"/>
                </w:pPr>
              </w:pPrChange>
            </w:pPr>
            <w:r w:rsidRPr="00AD2867">
              <w:rPr>
                <w:lang w:val="en-CA"/>
              </w:rPr>
              <w:t>882</w:t>
            </w:r>
          </w:p>
        </w:tc>
        <w:tc>
          <w:tcPr>
            <w:tcW w:w="4321" w:type="dxa"/>
            <w:gridSpan w:val="2"/>
            <w:shd w:val="clear" w:color="auto" w:fill="00B0F0"/>
            <w:tcMar>
              <w:left w:w="103" w:type="dxa"/>
            </w:tcMar>
            <w:vAlign w:val="center"/>
            <w:tcPrChange w:id="126" w:author="Dmitry Tebaykin" w:date="2016-12-13T16:28:00Z">
              <w:tcPr>
                <w:tcW w:w="4321" w:type="dxa"/>
                <w:gridSpan w:val="2"/>
                <w:shd w:val="clear" w:color="auto" w:fill="00B0F0"/>
                <w:tcMar>
                  <w:left w:w="103" w:type="dxa"/>
                </w:tcMar>
                <w:vAlign w:val="center"/>
              </w:tcPr>
            </w:tcPrChange>
          </w:tcPr>
          <w:p w14:paraId="2782CF26" w14:textId="77777777" w:rsidR="00BA075F" w:rsidRPr="00AD2867" w:rsidRDefault="00BA075F">
            <w:pPr>
              <w:spacing w:line="276" w:lineRule="auto"/>
              <w:rPr>
                <w:lang w:val="en-CA"/>
              </w:rPr>
              <w:pPrChange w:id="127" w:author="Dmitry Tebaykin" w:date="2016-12-13T16:27:00Z">
                <w:pPr/>
              </w:pPrChange>
            </w:pPr>
            <w:r w:rsidRPr="00AD2867">
              <w:rPr>
                <w:b/>
                <w:lang w:val="en-CA"/>
              </w:rPr>
              <w:t>Solutions metadata:</w:t>
            </w:r>
          </w:p>
        </w:tc>
      </w:tr>
      <w:tr w:rsidR="00BA075F" w14:paraId="14B47C6F" w14:textId="77777777" w:rsidTr="00D965C7">
        <w:trPr>
          <w:trHeight w:val="263"/>
          <w:trPrChange w:id="128" w:author="Dmitry Tebaykin" w:date="2016-12-13T16:28:00Z">
            <w:trPr>
              <w:trHeight w:val="263"/>
            </w:trPr>
          </w:trPrChange>
        </w:trPr>
        <w:tc>
          <w:tcPr>
            <w:tcW w:w="5209" w:type="dxa"/>
            <w:gridSpan w:val="2"/>
            <w:shd w:val="clear" w:color="auto" w:fill="auto"/>
            <w:tcMar>
              <w:left w:w="103" w:type="dxa"/>
            </w:tcMar>
            <w:vAlign w:val="center"/>
            <w:tcPrChange w:id="129" w:author="Dmitry Tebaykin" w:date="2016-12-13T16:28:00Z">
              <w:tcPr>
                <w:tcW w:w="5209" w:type="dxa"/>
                <w:gridSpan w:val="2"/>
                <w:shd w:val="clear" w:color="auto" w:fill="auto"/>
                <w:tcMar>
                  <w:left w:w="103" w:type="dxa"/>
                </w:tcMar>
                <w:vAlign w:val="center"/>
              </w:tcPr>
            </w:tcPrChange>
          </w:tcPr>
          <w:p w14:paraId="3AC3CBDA" w14:textId="77777777" w:rsidR="00BA075F" w:rsidRPr="00AD2867" w:rsidRDefault="00BA075F">
            <w:pPr>
              <w:spacing w:line="276" w:lineRule="auto"/>
              <w:jc w:val="center"/>
              <w:rPr>
                <w:lang w:val="en-CA"/>
              </w:rPr>
              <w:pPrChange w:id="130" w:author="Dmitry Tebaykin" w:date="2016-12-13T16:27:00Z">
                <w:pPr>
                  <w:jc w:val="center"/>
                </w:pPr>
              </w:pPrChange>
            </w:pPr>
          </w:p>
        </w:tc>
        <w:tc>
          <w:tcPr>
            <w:tcW w:w="3151" w:type="dxa"/>
            <w:shd w:val="clear" w:color="auto" w:fill="00B0F0"/>
            <w:tcMar>
              <w:left w:w="103" w:type="dxa"/>
            </w:tcMar>
            <w:vAlign w:val="center"/>
            <w:tcPrChange w:id="131" w:author="Dmitry Tebaykin" w:date="2016-12-13T16:28:00Z">
              <w:tcPr>
                <w:tcW w:w="3151" w:type="dxa"/>
                <w:shd w:val="clear" w:color="auto" w:fill="00B0F0"/>
                <w:tcMar>
                  <w:left w:w="103" w:type="dxa"/>
                </w:tcMar>
                <w:vAlign w:val="center"/>
              </w:tcPr>
            </w:tcPrChange>
          </w:tcPr>
          <w:p w14:paraId="04702E75" w14:textId="77777777" w:rsidR="00BA075F" w:rsidRPr="00AD2867" w:rsidRDefault="00BA075F">
            <w:pPr>
              <w:spacing w:line="276" w:lineRule="auto"/>
              <w:jc w:val="right"/>
              <w:rPr>
                <w:b/>
                <w:lang w:val="en-CA"/>
              </w:rPr>
              <w:pPrChange w:id="132" w:author="Dmitry Tebaykin" w:date="2016-12-13T16:27:00Z">
                <w:pPr>
                  <w:jc w:val="right"/>
                </w:pPr>
              </w:pPrChange>
            </w:pPr>
            <w:r w:rsidRPr="00AD2867">
              <w:rPr>
                <w:b/>
                <w:lang w:val="en-CA"/>
              </w:rPr>
              <w:t>External [Na]</w:t>
            </w:r>
          </w:p>
        </w:tc>
        <w:tc>
          <w:tcPr>
            <w:tcW w:w="1170" w:type="dxa"/>
            <w:shd w:val="clear" w:color="auto" w:fill="00B0F0"/>
            <w:tcMar>
              <w:left w:w="103" w:type="dxa"/>
            </w:tcMar>
            <w:vAlign w:val="center"/>
            <w:tcPrChange w:id="133" w:author="Dmitry Tebaykin" w:date="2016-12-13T16:28:00Z">
              <w:tcPr>
                <w:tcW w:w="1170" w:type="dxa"/>
                <w:shd w:val="clear" w:color="auto" w:fill="00B0F0"/>
                <w:tcMar>
                  <w:left w:w="103" w:type="dxa"/>
                </w:tcMar>
                <w:vAlign w:val="center"/>
              </w:tcPr>
            </w:tcPrChange>
          </w:tcPr>
          <w:p w14:paraId="5EB30430" w14:textId="77777777" w:rsidR="00BA075F" w:rsidRPr="00AD2867" w:rsidRDefault="00BA075F">
            <w:pPr>
              <w:spacing w:line="276" w:lineRule="auto"/>
              <w:jc w:val="center"/>
              <w:rPr>
                <w:lang w:val="en-CA"/>
              </w:rPr>
              <w:pPrChange w:id="134" w:author="Dmitry Tebaykin" w:date="2016-12-13T16:27:00Z">
                <w:pPr>
                  <w:jc w:val="center"/>
                </w:pPr>
              </w:pPrChange>
            </w:pPr>
            <w:r w:rsidRPr="00AD2867">
              <w:rPr>
                <w:lang w:val="en-CA"/>
              </w:rPr>
              <w:t>1471</w:t>
            </w:r>
          </w:p>
        </w:tc>
      </w:tr>
      <w:tr w:rsidR="00BA075F" w14:paraId="5F68B083" w14:textId="77777777" w:rsidTr="00D965C7">
        <w:trPr>
          <w:trHeight w:val="276"/>
          <w:trPrChange w:id="135" w:author="Dmitry Tebaykin" w:date="2016-12-13T16:28:00Z">
            <w:trPr>
              <w:trHeight w:val="276"/>
            </w:trPr>
          </w:trPrChange>
        </w:trPr>
        <w:tc>
          <w:tcPr>
            <w:tcW w:w="5209" w:type="dxa"/>
            <w:gridSpan w:val="2"/>
            <w:shd w:val="clear" w:color="auto" w:fill="92D050"/>
            <w:tcMar>
              <w:left w:w="103" w:type="dxa"/>
            </w:tcMar>
            <w:vAlign w:val="center"/>
            <w:tcPrChange w:id="136" w:author="Dmitry Tebaykin" w:date="2016-12-13T16:28:00Z">
              <w:tcPr>
                <w:tcW w:w="5209" w:type="dxa"/>
                <w:gridSpan w:val="2"/>
                <w:shd w:val="clear" w:color="auto" w:fill="92D050"/>
                <w:tcMar>
                  <w:left w:w="103" w:type="dxa"/>
                </w:tcMar>
                <w:vAlign w:val="center"/>
              </w:tcPr>
            </w:tcPrChange>
          </w:tcPr>
          <w:p w14:paraId="6B165D60" w14:textId="77777777" w:rsidR="00BA075F" w:rsidRPr="00AC3693" w:rsidRDefault="00BA075F">
            <w:pPr>
              <w:spacing w:line="276" w:lineRule="auto"/>
              <w:rPr>
                <w:b/>
                <w:lang w:val="en-CA"/>
              </w:rPr>
              <w:pPrChange w:id="137" w:author="Dmitry Tebaykin" w:date="2016-12-13T16:27:00Z">
                <w:pPr/>
              </w:pPrChange>
            </w:pPr>
            <w:r w:rsidRPr="00AC3693">
              <w:rPr>
                <w:b/>
                <w:lang w:val="en-CA"/>
              </w:rPr>
              <w:t>Electrophysiological properties:</w:t>
            </w:r>
          </w:p>
        </w:tc>
        <w:tc>
          <w:tcPr>
            <w:tcW w:w="3151" w:type="dxa"/>
            <w:shd w:val="clear" w:color="auto" w:fill="00B0F0"/>
            <w:tcMar>
              <w:left w:w="103" w:type="dxa"/>
            </w:tcMar>
            <w:vAlign w:val="center"/>
            <w:tcPrChange w:id="138" w:author="Dmitry Tebaykin" w:date="2016-12-13T16:28:00Z">
              <w:tcPr>
                <w:tcW w:w="3151" w:type="dxa"/>
                <w:shd w:val="clear" w:color="auto" w:fill="00B0F0"/>
                <w:tcMar>
                  <w:left w:w="103" w:type="dxa"/>
                </w:tcMar>
                <w:vAlign w:val="center"/>
              </w:tcPr>
            </w:tcPrChange>
          </w:tcPr>
          <w:p w14:paraId="54092EC6" w14:textId="77777777" w:rsidR="00BA075F" w:rsidRPr="00AD2867" w:rsidRDefault="00BA075F">
            <w:pPr>
              <w:spacing w:line="276" w:lineRule="auto"/>
              <w:jc w:val="right"/>
              <w:rPr>
                <w:b/>
                <w:lang w:val="en-CA"/>
              </w:rPr>
              <w:pPrChange w:id="139" w:author="Dmitry Tebaykin" w:date="2016-12-13T16:27:00Z">
                <w:pPr>
                  <w:jc w:val="right"/>
                </w:pPr>
              </w:pPrChange>
            </w:pPr>
            <w:r w:rsidRPr="00AD2867">
              <w:rPr>
                <w:b/>
                <w:lang w:val="en-CA"/>
              </w:rPr>
              <w:t>External [K]</w:t>
            </w:r>
          </w:p>
        </w:tc>
        <w:tc>
          <w:tcPr>
            <w:tcW w:w="1170" w:type="dxa"/>
            <w:shd w:val="clear" w:color="auto" w:fill="00B0F0"/>
            <w:tcMar>
              <w:left w:w="103" w:type="dxa"/>
            </w:tcMar>
            <w:vAlign w:val="center"/>
            <w:tcPrChange w:id="140" w:author="Dmitry Tebaykin" w:date="2016-12-13T16:28:00Z">
              <w:tcPr>
                <w:tcW w:w="1170" w:type="dxa"/>
                <w:shd w:val="clear" w:color="auto" w:fill="00B0F0"/>
                <w:tcMar>
                  <w:left w:w="103" w:type="dxa"/>
                </w:tcMar>
                <w:vAlign w:val="center"/>
              </w:tcPr>
            </w:tcPrChange>
          </w:tcPr>
          <w:p w14:paraId="7F54485A" w14:textId="77777777" w:rsidR="00BA075F" w:rsidRPr="00AD2867" w:rsidRDefault="00BA075F">
            <w:pPr>
              <w:spacing w:line="276" w:lineRule="auto"/>
              <w:jc w:val="center"/>
              <w:rPr>
                <w:lang w:val="en-CA"/>
              </w:rPr>
              <w:pPrChange w:id="141" w:author="Dmitry Tebaykin" w:date="2016-12-13T16:27:00Z">
                <w:pPr>
                  <w:jc w:val="center"/>
                </w:pPr>
              </w:pPrChange>
            </w:pPr>
            <w:r w:rsidRPr="00AD2867">
              <w:rPr>
                <w:lang w:val="en-CA"/>
              </w:rPr>
              <w:t>1466</w:t>
            </w:r>
          </w:p>
        </w:tc>
      </w:tr>
      <w:tr w:rsidR="00BA075F" w14:paraId="67D5B72B" w14:textId="77777777" w:rsidTr="00D965C7">
        <w:trPr>
          <w:trHeight w:val="263"/>
          <w:trPrChange w:id="142" w:author="Dmitry Tebaykin" w:date="2016-12-13T16:28:00Z">
            <w:trPr>
              <w:trHeight w:val="263"/>
            </w:trPr>
          </w:trPrChange>
        </w:trPr>
        <w:tc>
          <w:tcPr>
            <w:tcW w:w="4077" w:type="dxa"/>
            <w:shd w:val="clear" w:color="auto" w:fill="92D050"/>
            <w:tcMar>
              <w:left w:w="103" w:type="dxa"/>
            </w:tcMar>
            <w:vAlign w:val="center"/>
            <w:tcPrChange w:id="143" w:author="Dmitry Tebaykin" w:date="2016-12-13T16:28:00Z">
              <w:tcPr>
                <w:tcW w:w="4077" w:type="dxa"/>
                <w:shd w:val="clear" w:color="auto" w:fill="92D050"/>
                <w:tcMar>
                  <w:left w:w="103" w:type="dxa"/>
                </w:tcMar>
                <w:vAlign w:val="center"/>
              </w:tcPr>
            </w:tcPrChange>
          </w:tcPr>
          <w:p w14:paraId="4E486955" w14:textId="77777777" w:rsidR="00BA075F" w:rsidRPr="00AD2867" w:rsidRDefault="00BA075F">
            <w:pPr>
              <w:spacing w:line="276" w:lineRule="auto"/>
              <w:jc w:val="right"/>
              <w:rPr>
                <w:b/>
                <w:lang w:val="en-CA"/>
              </w:rPr>
              <w:pPrChange w:id="144" w:author="Dmitry Tebaykin" w:date="2016-12-13T16:27:00Z">
                <w:pPr>
                  <w:jc w:val="right"/>
                </w:pPr>
              </w:pPrChange>
            </w:pPr>
            <w:r w:rsidRPr="00AD2867">
              <w:rPr>
                <w:lang w:val="en-CA"/>
              </w:rPr>
              <w:t>Input Resistance (R</w:t>
            </w:r>
            <w:r w:rsidRPr="00AD2867">
              <w:rPr>
                <w:vertAlign w:val="subscript"/>
                <w:lang w:val="en-CA"/>
              </w:rPr>
              <w:t>in</w:t>
            </w:r>
            <w:r w:rsidRPr="00AD2867">
              <w:rPr>
                <w:lang w:val="en-CA"/>
              </w:rPr>
              <w:t>, rin)</w:t>
            </w:r>
          </w:p>
        </w:tc>
        <w:tc>
          <w:tcPr>
            <w:tcW w:w="1132" w:type="dxa"/>
            <w:shd w:val="clear" w:color="auto" w:fill="92D050"/>
            <w:tcMar>
              <w:left w:w="103" w:type="dxa"/>
            </w:tcMar>
            <w:vAlign w:val="center"/>
            <w:tcPrChange w:id="145" w:author="Dmitry Tebaykin" w:date="2016-12-13T16:28:00Z">
              <w:tcPr>
                <w:tcW w:w="1132" w:type="dxa"/>
                <w:shd w:val="clear" w:color="auto" w:fill="92D050"/>
                <w:tcMar>
                  <w:left w:w="103" w:type="dxa"/>
                </w:tcMar>
                <w:vAlign w:val="center"/>
              </w:tcPr>
            </w:tcPrChange>
          </w:tcPr>
          <w:p w14:paraId="4AFDB041" w14:textId="77777777" w:rsidR="00BA075F" w:rsidRPr="00AD2867" w:rsidRDefault="00BA075F">
            <w:pPr>
              <w:spacing w:line="276" w:lineRule="auto"/>
              <w:jc w:val="center"/>
              <w:rPr>
                <w:lang w:val="en-CA"/>
              </w:rPr>
              <w:pPrChange w:id="146" w:author="Dmitry Tebaykin" w:date="2016-12-13T16:27:00Z">
                <w:pPr>
                  <w:jc w:val="center"/>
                </w:pPr>
              </w:pPrChange>
            </w:pPr>
            <w:r w:rsidRPr="00AD2867">
              <w:rPr>
                <w:lang w:val="en-CA"/>
              </w:rPr>
              <w:t>1435</w:t>
            </w:r>
          </w:p>
        </w:tc>
        <w:tc>
          <w:tcPr>
            <w:tcW w:w="3151" w:type="dxa"/>
            <w:shd w:val="clear" w:color="auto" w:fill="00B0F0"/>
            <w:tcMar>
              <w:left w:w="103" w:type="dxa"/>
            </w:tcMar>
            <w:vAlign w:val="center"/>
            <w:tcPrChange w:id="147" w:author="Dmitry Tebaykin" w:date="2016-12-13T16:28:00Z">
              <w:tcPr>
                <w:tcW w:w="3151" w:type="dxa"/>
                <w:shd w:val="clear" w:color="auto" w:fill="00B0F0"/>
                <w:tcMar>
                  <w:left w:w="103" w:type="dxa"/>
                </w:tcMar>
                <w:vAlign w:val="center"/>
              </w:tcPr>
            </w:tcPrChange>
          </w:tcPr>
          <w:p w14:paraId="015F874E" w14:textId="77777777" w:rsidR="00BA075F" w:rsidRPr="00AD2867" w:rsidRDefault="00BA075F">
            <w:pPr>
              <w:spacing w:line="276" w:lineRule="auto"/>
              <w:jc w:val="right"/>
              <w:rPr>
                <w:b/>
                <w:lang w:val="en-CA"/>
              </w:rPr>
              <w:pPrChange w:id="148" w:author="Dmitry Tebaykin" w:date="2016-12-13T16:27:00Z">
                <w:pPr>
                  <w:jc w:val="right"/>
                </w:pPr>
              </w:pPrChange>
            </w:pPr>
            <w:r w:rsidRPr="00AD2867">
              <w:rPr>
                <w:b/>
                <w:lang w:val="en-CA"/>
              </w:rPr>
              <w:t>External [Cl]</w:t>
            </w:r>
          </w:p>
        </w:tc>
        <w:tc>
          <w:tcPr>
            <w:tcW w:w="1170" w:type="dxa"/>
            <w:shd w:val="clear" w:color="auto" w:fill="00B0F0"/>
            <w:tcMar>
              <w:left w:w="103" w:type="dxa"/>
            </w:tcMar>
            <w:vAlign w:val="center"/>
            <w:tcPrChange w:id="149" w:author="Dmitry Tebaykin" w:date="2016-12-13T16:28:00Z">
              <w:tcPr>
                <w:tcW w:w="1170" w:type="dxa"/>
                <w:shd w:val="clear" w:color="auto" w:fill="00B0F0"/>
                <w:tcMar>
                  <w:left w:w="103" w:type="dxa"/>
                </w:tcMar>
                <w:vAlign w:val="center"/>
              </w:tcPr>
            </w:tcPrChange>
          </w:tcPr>
          <w:p w14:paraId="48D67F12" w14:textId="77777777" w:rsidR="00BA075F" w:rsidRPr="00AD2867" w:rsidRDefault="00BA075F">
            <w:pPr>
              <w:spacing w:line="276" w:lineRule="auto"/>
              <w:jc w:val="center"/>
              <w:rPr>
                <w:lang w:val="en-CA"/>
              </w:rPr>
              <w:pPrChange w:id="150" w:author="Dmitry Tebaykin" w:date="2016-12-13T16:27:00Z">
                <w:pPr>
                  <w:jc w:val="center"/>
                </w:pPr>
              </w:pPrChange>
            </w:pPr>
            <w:r w:rsidRPr="00AD2867">
              <w:rPr>
                <w:lang w:val="en-CA"/>
              </w:rPr>
              <w:t>1486</w:t>
            </w:r>
          </w:p>
        </w:tc>
      </w:tr>
      <w:tr w:rsidR="00BA075F" w14:paraId="1F947389" w14:textId="77777777" w:rsidTr="00D965C7">
        <w:trPr>
          <w:trHeight w:val="276"/>
          <w:trPrChange w:id="151" w:author="Dmitry Tebaykin" w:date="2016-12-13T16:28:00Z">
            <w:trPr>
              <w:trHeight w:val="276"/>
            </w:trPr>
          </w:trPrChange>
        </w:trPr>
        <w:tc>
          <w:tcPr>
            <w:tcW w:w="4077" w:type="dxa"/>
            <w:shd w:val="clear" w:color="auto" w:fill="92D050"/>
            <w:tcMar>
              <w:left w:w="103" w:type="dxa"/>
            </w:tcMar>
            <w:vAlign w:val="center"/>
            <w:tcPrChange w:id="152" w:author="Dmitry Tebaykin" w:date="2016-12-13T16:28:00Z">
              <w:tcPr>
                <w:tcW w:w="4077" w:type="dxa"/>
                <w:shd w:val="clear" w:color="auto" w:fill="92D050"/>
                <w:tcMar>
                  <w:left w:w="103" w:type="dxa"/>
                </w:tcMar>
                <w:vAlign w:val="center"/>
              </w:tcPr>
            </w:tcPrChange>
          </w:tcPr>
          <w:p w14:paraId="0CE0EBED" w14:textId="77777777" w:rsidR="00BA075F" w:rsidRPr="00AD2867" w:rsidRDefault="00BA075F">
            <w:pPr>
              <w:spacing w:line="276" w:lineRule="auto"/>
              <w:jc w:val="right"/>
              <w:rPr>
                <w:b/>
                <w:lang w:val="en-CA"/>
              </w:rPr>
              <w:pPrChange w:id="153" w:author="Dmitry Tebaykin" w:date="2016-12-13T16:27:00Z">
                <w:pPr>
                  <w:jc w:val="right"/>
                </w:pPr>
              </w:pPrChange>
            </w:pPr>
            <w:r w:rsidRPr="00AD2867">
              <w:rPr>
                <w:lang w:val="en-CA"/>
              </w:rPr>
              <w:t>Resting Membrane Potential (rmp)</w:t>
            </w:r>
          </w:p>
        </w:tc>
        <w:tc>
          <w:tcPr>
            <w:tcW w:w="1132" w:type="dxa"/>
            <w:shd w:val="clear" w:color="auto" w:fill="92D050"/>
            <w:tcMar>
              <w:left w:w="103" w:type="dxa"/>
            </w:tcMar>
            <w:vAlign w:val="center"/>
            <w:tcPrChange w:id="154" w:author="Dmitry Tebaykin" w:date="2016-12-13T16:28:00Z">
              <w:tcPr>
                <w:tcW w:w="1132" w:type="dxa"/>
                <w:shd w:val="clear" w:color="auto" w:fill="92D050"/>
                <w:tcMar>
                  <w:left w:w="103" w:type="dxa"/>
                </w:tcMar>
                <w:vAlign w:val="center"/>
              </w:tcPr>
            </w:tcPrChange>
          </w:tcPr>
          <w:p w14:paraId="2BC7ADE1" w14:textId="77777777" w:rsidR="00BA075F" w:rsidRPr="00AD2867" w:rsidRDefault="00BA075F">
            <w:pPr>
              <w:spacing w:line="276" w:lineRule="auto"/>
              <w:jc w:val="center"/>
              <w:rPr>
                <w:lang w:val="en-CA"/>
              </w:rPr>
              <w:pPrChange w:id="155" w:author="Dmitry Tebaykin" w:date="2016-12-13T16:27:00Z">
                <w:pPr>
                  <w:jc w:val="center"/>
                </w:pPr>
              </w:pPrChange>
            </w:pPr>
            <w:r w:rsidRPr="00AD2867">
              <w:rPr>
                <w:lang w:val="en-CA"/>
              </w:rPr>
              <w:t>1314</w:t>
            </w:r>
          </w:p>
        </w:tc>
        <w:tc>
          <w:tcPr>
            <w:tcW w:w="3151" w:type="dxa"/>
            <w:shd w:val="clear" w:color="auto" w:fill="00B0F0"/>
            <w:tcMar>
              <w:left w:w="103" w:type="dxa"/>
            </w:tcMar>
            <w:vAlign w:val="center"/>
            <w:tcPrChange w:id="156" w:author="Dmitry Tebaykin" w:date="2016-12-13T16:28:00Z">
              <w:tcPr>
                <w:tcW w:w="3151" w:type="dxa"/>
                <w:shd w:val="clear" w:color="auto" w:fill="00B0F0"/>
                <w:tcMar>
                  <w:left w:w="103" w:type="dxa"/>
                </w:tcMar>
                <w:vAlign w:val="center"/>
              </w:tcPr>
            </w:tcPrChange>
          </w:tcPr>
          <w:p w14:paraId="26664EDB" w14:textId="77777777" w:rsidR="00BA075F" w:rsidRPr="00AD2867" w:rsidRDefault="00BA075F">
            <w:pPr>
              <w:spacing w:line="276" w:lineRule="auto"/>
              <w:jc w:val="right"/>
              <w:rPr>
                <w:b/>
                <w:lang w:val="en-CA"/>
              </w:rPr>
              <w:pPrChange w:id="157" w:author="Dmitry Tebaykin" w:date="2016-12-13T16:27:00Z">
                <w:pPr>
                  <w:jc w:val="right"/>
                </w:pPr>
              </w:pPrChange>
            </w:pPr>
            <w:r w:rsidRPr="00AD2867">
              <w:rPr>
                <w:b/>
                <w:lang w:val="en-CA"/>
              </w:rPr>
              <w:t>External [Mg]</w:t>
            </w:r>
          </w:p>
        </w:tc>
        <w:tc>
          <w:tcPr>
            <w:tcW w:w="1170" w:type="dxa"/>
            <w:shd w:val="clear" w:color="auto" w:fill="00B0F0"/>
            <w:tcMar>
              <w:left w:w="103" w:type="dxa"/>
            </w:tcMar>
            <w:vAlign w:val="center"/>
            <w:tcPrChange w:id="158" w:author="Dmitry Tebaykin" w:date="2016-12-13T16:28:00Z">
              <w:tcPr>
                <w:tcW w:w="1170" w:type="dxa"/>
                <w:shd w:val="clear" w:color="auto" w:fill="00B0F0"/>
                <w:tcMar>
                  <w:left w:w="103" w:type="dxa"/>
                </w:tcMar>
                <w:vAlign w:val="center"/>
              </w:tcPr>
            </w:tcPrChange>
          </w:tcPr>
          <w:p w14:paraId="3DEBF14A" w14:textId="77777777" w:rsidR="00BA075F" w:rsidRPr="00AD2867" w:rsidRDefault="00BA075F">
            <w:pPr>
              <w:spacing w:line="276" w:lineRule="auto"/>
              <w:jc w:val="center"/>
              <w:rPr>
                <w:lang w:val="en-CA"/>
              </w:rPr>
              <w:pPrChange w:id="159" w:author="Dmitry Tebaykin" w:date="2016-12-13T16:27:00Z">
                <w:pPr>
                  <w:jc w:val="center"/>
                </w:pPr>
              </w:pPrChange>
            </w:pPr>
            <w:r w:rsidRPr="00AD2867">
              <w:rPr>
                <w:lang w:val="en-CA"/>
              </w:rPr>
              <w:t>1478</w:t>
            </w:r>
          </w:p>
        </w:tc>
      </w:tr>
      <w:tr w:rsidR="00BA075F" w14:paraId="1C92AA00" w14:textId="77777777" w:rsidTr="00D965C7">
        <w:trPr>
          <w:trHeight w:val="263"/>
          <w:trPrChange w:id="160" w:author="Dmitry Tebaykin" w:date="2016-12-13T16:28:00Z">
            <w:trPr>
              <w:trHeight w:val="263"/>
            </w:trPr>
          </w:trPrChange>
        </w:trPr>
        <w:tc>
          <w:tcPr>
            <w:tcW w:w="4077" w:type="dxa"/>
            <w:shd w:val="clear" w:color="auto" w:fill="92D050"/>
            <w:tcMar>
              <w:left w:w="103" w:type="dxa"/>
            </w:tcMar>
            <w:vAlign w:val="center"/>
            <w:tcPrChange w:id="161" w:author="Dmitry Tebaykin" w:date="2016-12-13T16:28:00Z">
              <w:tcPr>
                <w:tcW w:w="4077" w:type="dxa"/>
                <w:shd w:val="clear" w:color="auto" w:fill="92D050"/>
                <w:tcMar>
                  <w:left w:w="103" w:type="dxa"/>
                </w:tcMar>
                <w:vAlign w:val="center"/>
              </w:tcPr>
            </w:tcPrChange>
          </w:tcPr>
          <w:p w14:paraId="1D210578" w14:textId="77777777" w:rsidR="00BA075F" w:rsidRPr="00AD2867" w:rsidRDefault="00BA075F">
            <w:pPr>
              <w:spacing w:line="276" w:lineRule="auto"/>
              <w:jc w:val="right"/>
              <w:rPr>
                <w:b/>
                <w:lang w:val="en-CA"/>
              </w:rPr>
              <w:pPrChange w:id="162" w:author="Dmitry Tebaykin" w:date="2016-12-13T16:27:00Z">
                <w:pPr>
                  <w:jc w:val="right"/>
                </w:pPr>
              </w:pPrChange>
            </w:pPr>
            <w:r w:rsidRPr="00AD2867">
              <w:rPr>
                <w:lang w:val="en-CA"/>
              </w:rPr>
              <w:t>Action Potential Threshold (apthr)</w:t>
            </w:r>
          </w:p>
        </w:tc>
        <w:tc>
          <w:tcPr>
            <w:tcW w:w="1132" w:type="dxa"/>
            <w:shd w:val="clear" w:color="auto" w:fill="92D050"/>
            <w:tcMar>
              <w:left w:w="103" w:type="dxa"/>
            </w:tcMar>
            <w:vAlign w:val="center"/>
            <w:tcPrChange w:id="163" w:author="Dmitry Tebaykin" w:date="2016-12-13T16:28:00Z">
              <w:tcPr>
                <w:tcW w:w="1132" w:type="dxa"/>
                <w:shd w:val="clear" w:color="auto" w:fill="92D050"/>
                <w:tcMar>
                  <w:left w:w="103" w:type="dxa"/>
                </w:tcMar>
                <w:vAlign w:val="center"/>
              </w:tcPr>
            </w:tcPrChange>
          </w:tcPr>
          <w:p w14:paraId="16DB9700" w14:textId="77777777" w:rsidR="00BA075F" w:rsidRPr="00AD2867" w:rsidRDefault="00BA075F">
            <w:pPr>
              <w:spacing w:line="276" w:lineRule="auto"/>
              <w:jc w:val="center"/>
              <w:rPr>
                <w:lang w:val="en-CA"/>
              </w:rPr>
              <w:pPrChange w:id="164" w:author="Dmitry Tebaykin" w:date="2016-12-13T16:27:00Z">
                <w:pPr>
                  <w:jc w:val="center"/>
                </w:pPr>
              </w:pPrChange>
            </w:pPr>
            <w:r w:rsidRPr="00AD2867">
              <w:rPr>
                <w:lang w:val="en-CA"/>
              </w:rPr>
              <w:t>935</w:t>
            </w:r>
          </w:p>
        </w:tc>
        <w:tc>
          <w:tcPr>
            <w:tcW w:w="3151" w:type="dxa"/>
            <w:shd w:val="clear" w:color="auto" w:fill="00B0F0"/>
            <w:tcMar>
              <w:left w:w="103" w:type="dxa"/>
            </w:tcMar>
            <w:vAlign w:val="center"/>
            <w:tcPrChange w:id="165" w:author="Dmitry Tebaykin" w:date="2016-12-13T16:28:00Z">
              <w:tcPr>
                <w:tcW w:w="3151" w:type="dxa"/>
                <w:shd w:val="clear" w:color="auto" w:fill="00B0F0"/>
                <w:tcMar>
                  <w:left w:w="103" w:type="dxa"/>
                </w:tcMar>
                <w:vAlign w:val="center"/>
              </w:tcPr>
            </w:tcPrChange>
          </w:tcPr>
          <w:p w14:paraId="013C9CA4" w14:textId="77777777" w:rsidR="00BA075F" w:rsidRPr="00AD2867" w:rsidRDefault="00BA075F">
            <w:pPr>
              <w:spacing w:line="276" w:lineRule="auto"/>
              <w:jc w:val="right"/>
              <w:rPr>
                <w:b/>
                <w:lang w:val="en-CA"/>
              </w:rPr>
              <w:pPrChange w:id="166" w:author="Dmitry Tebaykin" w:date="2016-12-13T16:27:00Z">
                <w:pPr>
                  <w:jc w:val="right"/>
                </w:pPr>
              </w:pPrChange>
            </w:pPr>
            <w:r w:rsidRPr="00AD2867">
              <w:rPr>
                <w:b/>
                <w:lang w:val="en-CA"/>
              </w:rPr>
              <w:t>External [Ca]</w:t>
            </w:r>
          </w:p>
        </w:tc>
        <w:tc>
          <w:tcPr>
            <w:tcW w:w="1170" w:type="dxa"/>
            <w:shd w:val="clear" w:color="auto" w:fill="00B0F0"/>
            <w:tcMar>
              <w:left w:w="103" w:type="dxa"/>
            </w:tcMar>
            <w:vAlign w:val="center"/>
            <w:tcPrChange w:id="167" w:author="Dmitry Tebaykin" w:date="2016-12-13T16:28:00Z">
              <w:tcPr>
                <w:tcW w:w="1170" w:type="dxa"/>
                <w:shd w:val="clear" w:color="auto" w:fill="00B0F0"/>
                <w:tcMar>
                  <w:left w:w="103" w:type="dxa"/>
                </w:tcMar>
                <w:vAlign w:val="center"/>
              </w:tcPr>
            </w:tcPrChange>
          </w:tcPr>
          <w:p w14:paraId="0D51F78E" w14:textId="77777777" w:rsidR="00BA075F" w:rsidRPr="00AD2867" w:rsidRDefault="00BA075F">
            <w:pPr>
              <w:spacing w:line="276" w:lineRule="auto"/>
              <w:jc w:val="center"/>
              <w:rPr>
                <w:lang w:val="en-CA"/>
              </w:rPr>
              <w:pPrChange w:id="168" w:author="Dmitry Tebaykin" w:date="2016-12-13T16:27:00Z">
                <w:pPr>
                  <w:jc w:val="center"/>
                </w:pPr>
              </w:pPrChange>
            </w:pPr>
            <w:r w:rsidRPr="00AD2867">
              <w:rPr>
                <w:lang w:val="en-CA"/>
              </w:rPr>
              <w:t>1479</w:t>
            </w:r>
          </w:p>
        </w:tc>
      </w:tr>
      <w:tr w:rsidR="00BA075F" w14:paraId="17C01C14" w14:textId="77777777" w:rsidTr="00D965C7">
        <w:trPr>
          <w:trHeight w:val="263"/>
          <w:trPrChange w:id="169" w:author="Dmitry Tebaykin" w:date="2016-12-13T16:28:00Z">
            <w:trPr>
              <w:trHeight w:val="263"/>
            </w:trPr>
          </w:trPrChange>
        </w:trPr>
        <w:tc>
          <w:tcPr>
            <w:tcW w:w="4077" w:type="dxa"/>
            <w:shd w:val="clear" w:color="auto" w:fill="92D050"/>
            <w:tcMar>
              <w:left w:w="103" w:type="dxa"/>
            </w:tcMar>
            <w:vAlign w:val="center"/>
            <w:tcPrChange w:id="170" w:author="Dmitry Tebaykin" w:date="2016-12-13T16:28:00Z">
              <w:tcPr>
                <w:tcW w:w="4077" w:type="dxa"/>
                <w:shd w:val="clear" w:color="auto" w:fill="92D050"/>
                <w:tcMar>
                  <w:left w:w="103" w:type="dxa"/>
                </w:tcMar>
                <w:vAlign w:val="center"/>
              </w:tcPr>
            </w:tcPrChange>
          </w:tcPr>
          <w:p w14:paraId="419095CF" w14:textId="77777777" w:rsidR="00BA075F" w:rsidRPr="00AD2867" w:rsidRDefault="00BA075F">
            <w:pPr>
              <w:spacing w:line="276" w:lineRule="auto"/>
              <w:jc w:val="right"/>
              <w:rPr>
                <w:b/>
                <w:lang w:val="en-CA"/>
              </w:rPr>
              <w:pPrChange w:id="171" w:author="Dmitry Tebaykin" w:date="2016-12-13T16:27:00Z">
                <w:pPr>
                  <w:jc w:val="right"/>
                </w:pPr>
              </w:pPrChange>
            </w:pPr>
            <w:r w:rsidRPr="00AD2867">
              <w:rPr>
                <w:lang w:val="en-CA"/>
              </w:rPr>
              <w:t>Action Potential Amplitude (apamp)</w:t>
            </w:r>
          </w:p>
        </w:tc>
        <w:tc>
          <w:tcPr>
            <w:tcW w:w="1132" w:type="dxa"/>
            <w:shd w:val="clear" w:color="auto" w:fill="92D050"/>
            <w:tcMar>
              <w:left w:w="103" w:type="dxa"/>
            </w:tcMar>
            <w:vAlign w:val="center"/>
            <w:tcPrChange w:id="172" w:author="Dmitry Tebaykin" w:date="2016-12-13T16:28:00Z">
              <w:tcPr>
                <w:tcW w:w="1132" w:type="dxa"/>
                <w:shd w:val="clear" w:color="auto" w:fill="92D050"/>
                <w:tcMar>
                  <w:left w:w="103" w:type="dxa"/>
                </w:tcMar>
                <w:vAlign w:val="center"/>
              </w:tcPr>
            </w:tcPrChange>
          </w:tcPr>
          <w:p w14:paraId="62CFF330" w14:textId="77777777" w:rsidR="00BA075F" w:rsidRPr="00AD2867" w:rsidRDefault="00BA075F">
            <w:pPr>
              <w:spacing w:line="276" w:lineRule="auto"/>
              <w:jc w:val="center"/>
              <w:rPr>
                <w:lang w:val="en-CA"/>
              </w:rPr>
              <w:pPrChange w:id="173" w:author="Dmitry Tebaykin" w:date="2016-12-13T16:27:00Z">
                <w:pPr>
                  <w:jc w:val="center"/>
                </w:pPr>
              </w:pPrChange>
            </w:pPr>
            <w:r w:rsidRPr="00AD2867">
              <w:rPr>
                <w:lang w:val="en-CA"/>
              </w:rPr>
              <w:t>990</w:t>
            </w:r>
          </w:p>
        </w:tc>
        <w:tc>
          <w:tcPr>
            <w:tcW w:w="3151" w:type="dxa"/>
            <w:shd w:val="clear" w:color="auto" w:fill="00B0F0"/>
            <w:tcMar>
              <w:left w:w="103" w:type="dxa"/>
            </w:tcMar>
            <w:vAlign w:val="center"/>
            <w:tcPrChange w:id="174" w:author="Dmitry Tebaykin" w:date="2016-12-13T16:28:00Z">
              <w:tcPr>
                <w:tcW w:w="3151" w:type="dxa"/>
                <w:shd w:val="clear" w:color="auto" w:fill="00B0F0"/>
                <w:tcMar>
                  <w:left w:w="103" w:type="dxa"/>
                </w:tcMar>
                <w:vAlign w:val="center"/>
              </w:tcPr>
            </w:tcPrChange>
          </w:tcPr>
          <w:p w14:paraId="5EB15772" w14:textId="77777777" w:rsidR="00BA075F" w:rsidRPr="00AD2867" w:rsidRDefault="00BA075F">
            <w:pPr>
              <w:spacing w:line="276" w:lineRule="auto"/>
              <w:jc w:val="right"/>
              <w:rPr>
                <w:b/>
                <w:lang w:val="en-CA"/>
              </w:rPr>
              <w:pPrChange w:id="175" w:author="Dmitry Tebaykin" w:date="2016-12-13T16:27:00Z">
                <w:pPr>
                  <w:jc w:val="right"/>
                </w:pPr>
              </w:pPrChange>
            </w:pPr>
            <w:r w:rsidRPr="00AD2867">
              <w:rPr>
                <w:b/>
                <w:lang w:val="en-CA"/>
              </w:rPr>
              <w:t>External [Cs]</w:t>
            </w:r>
          </w:p>
        </w:tc>
        <w:tc>
          <w:tcPr>
            <w:tcW w:w="1170" w:type="dxa"/>
            <w:shd w:val="clear" w:color="auto" w:fill="00B0F0"/>
            <w:tcMar>
              <w:left w:w="103" w:type="dxa"/>
            </w:tcMar>
            <w:vAlign w:val="center"/>
            <w:tcPrChange w:id="176" w:author="Dmitry Tebaykin" w:date="2016-12-13T16:28:00Z">
              <w:tcPr>
                <w:tcW w:w="1170" w:type="dxa"/>
                <w:shd w:val="clear" w:color="auto" w:fill="00B0F0"/>
                <w:tcMar>
                  <w:left w:w="103" w:type="dxa"/>
                </w:tcMar>
                <w:vAlign w:val="center"/>
              </w:tcPr>
            </w:tcPrChange>
          </w:tcPr>
          <w:p w14:paraId="5474968A" w14:textId="77777777" w:rsidR="00BA075F" w:rsidRPr="00AD2867" w:rsidRDefault="00BA075F">
            <w:pPr>
              <w:spacing w:line="276" w:lineRule="auto"/>
              <w:jc w:val="center"/>
              <w:rPr>
                <w:lang w:val="en-CA"/>
              </w:rPr>
              <w:pPrChange w:id="177" w:author="Dmitry Tebaykin" w:date="2016-12-13T16:27:00Z">
                <w:pPr>
                  <w:jc w:val="center"/>
                </w:pPr>
              </w:pPrChange>
            </w:pPr>
            <w:r w:rsidRPr="00AD2867">
              <w:rPr>
                <w:lang w:val="en-CA"/>
              </w:rPr>
              <w:t>2</w:t>
            </w:r>
          </w:p>
        </w:tc>
      </w:tr>
      <w:tr w:rsidR="00BA075F" w14:paraId="149971ED" w14:textId="77777777" w:rsidTr="00D965C7">
        <w:trPr>
          <w:trHeight w:val="263"/>
          <w:trPrChange w:id="178" w:author="Dmitry Tebaykin" w:date="2016-12-13T16:28:00Z">
            <w:trPr>
              <w:trHeight w:val="263"/>
            </w:trPr>
          </w:trPrChange>
        </w:trPr>
        <w:tc>
          <w:tcPr>
            <w:tcW w:w="4077" w:type="dxa"/>
            <w:shd w:val="clear" w:color="auto" w:fill="92D050"/>
            <w:tcMar>
              <w:left w:w="103" w:type="dxa"/>
            </w:tcMar>
            <w:vAlign w:val="center"/>
            <w:tcPrChange w:id="179" w:author="Dmitry Tebaykin" w:date="2016-12-13T16:28:00Z">
              <w:tcPr>
                <w:tcW w:w="4077" w:type="dxa"/>
                <w:shd w:val="clear" w:color="auto" w:fill="92D050"/>
                <w:tcMar>
                  <w:left w:w="103" w:type="dxa"/>
                </w:tcMar>
                <w:vAlign w:val="center"/>
              </w:tcPr>
            </w:tcPrChange>
          </w:tcPr>
          <w:p w14:paraId="4001ECFA" w14:textId="77777777" w:rsidR="00BA075F" w:rsidRPr="00AD2867" w:rsidRDefault="00BA075F">
            <w:pPr>
              <w:spacing w:line="276" w:lineRule="auto"/>
              <w:jc w:val="right"/>
              <w:rPr>
                <w:b/>
                <w:lang w:val="en-CA"/>
              </w:rPr>
              <w:pPrChange w:id="180" w:author="Dmitry Tebaykin" w:date="2016-12-13T16:27:00Z">
                <w:pPr>
                  <w:jc w:val="right"/>
                </w:pPr>
              </w:pPrChange>
            </w:pPr>
            <w:r w:rsidRPr="00AD2867">
              <w:rPr>
                <w:lang w:val="en-CA"/>
              </w:rPr>
              <w:t>Action Potential Half-Width (aphw)</w:t>
            </w:r>
          </w:p>
        </w:tc>
        <w:tc>
          <w:tcPr>
            <w:tcW w:w="1132" w:type="dxa"/>
            <w:shd w:val="clear" w:color="auto" w:fill="92D050"/>
            <w:tcMar>
              <w:left w:w="103" w:type="dxa"/>
            </w:tcMar>
            <w:vAlign w:val="center"/>
            <w:tcPrChange w:id="181" w:author="Dmitry Tebaykin" w:date="2016-12-13T16:28:00Z">
              <w:tcPr>
                <w:tcW w:w="1132" w:type="dxa"/>
                <w:shd w:val="clear" w:color="auto" w:fill="92D050"/>
                <w:tcMar>
                  <w:left w:w="103" w:type="dxa"/>
                </w:tcMar>
                <w:vAlign w:val="center"/>
              </w:tcPr>
            </w:tcPrChange>
          </w:tcPr>
          <w:p w14:paraId="24ED1820" w14:textId="77777777" w:rsidR="00BA075F" w:rsidRPr="00AD2867" w:rsidRDefault="00BA075F">
            <w:pPr>
              <w:spacing w:line="276" w:lineRule="auto"/>
              <w:jc w:val="center"/>
              <w:rPr>
                <w:lang w:val="en-CA"/>
              </w:rPr>
              <w:pPrChange w:id="182" w:author="Dmitry Tebaykin" w:date="2016-12-13T16:27:00Z">
                <w:pPr>
                  <w:jc w:val="center"/>
                </w:pPr>
              </w:pPrChange>
            </w:pPr>
            <w:r w:rsidRPr="00AD2867">
              <w:rPr>
                <w:lang w:val="en-CA"/>
              </w:rPr>
              <w:t>980</w:t>
            </w:r>
          </w:p>
        </w:tc>
        <w:tc>
          <w:tcPr>
            <w:tcW w:w="3151" w:type="dxa"/>
            <w:shd w:val="clear" w:color="auto" w:fill="00B0F0"/>
            <w:tcMar>
              <w:left w:w="103" w:type="dxa"/>
            </w:tcMar>
            <w:vAlign w:val="center"/>
            <w:tcPrChange w:id="183" w:author="Dmitry Tebaykin" w:date="2016-12-13T16:28:00Z">
              <w:tcPr>
                <w:tcW w:w="3151" w:type="dxa"/>
                <w:shd w:val="clear" w:color="auto" w:fill="00B0F0"/>
                <w:tcMar>
                  <w:left w:w="103" w:type="dxa"/>
                </w:tcMar>
                <w:vAlign w:val="center"/>
              </w:tcPr>
            </w:tcPrChange>
          </w:tcPr>
          <w:p w14:paraId="36C34D48" w14:textId="77777777" w:rsidR="00BA075F" w:rsidRPr="00AD2867" w:rsidRDefault="00BA075F">
            <w:pPr>
              <w:spacing w:line="276" w:lineRule="auto"/>
              <w:jc w:val="right"/>
              <w:rPr>
                <w:b/>
                <w:lang w:val="en-CA"/>
              </w:rPr>
              <w:pPrChange w:id="184" w:author="Dmitry Tebaykin" w:date="2016-12-13T16:27:00Z">
                <w:pPr>
                  <w:jc w:val="right"/>
                </w:pPr>
              </w:pPrChange>
            </w:pPr>
            <w:r w:rsidRPr="00AD2867">
              <w:rPr>
                <w:b/>
                <w:lang w:val="en-CA"/>
              </w:rPr>
              <w:t>External [glucose]</w:t>
            </w:r>
          </w:p>
        </w:tc>
        <w:tc>
          <w:tcPr>
            <w:tcW w:w="1170" w:type="dxa"/>
            <w:shd w:val="clear" w:color="auto" w:fill="00B0F0"/>
            <w:tcMar>
              <w:left w:w="103" w:type="dxa"/>
            </w:tcMar>
            <w:vAlign w:val="center"/>
            <w:tcPrChange w:id="185" w:author="Dmitry Tebaykin" w:date="2016-12-13T16:28:00Z">
              <w:tcPr>
                <w:tcW w:w="1170" w:type="dxa"/>
                <w:shd w:val="clear" w:color="auto" w:fill="00B0F0"/>
                <w:tcMar>
                  <w:left w:w="103" w:type="dxa"/>
                </w:tcMar>
                <w:vAlign w:val="center"/>
              </w:tcPr>
            </w:tcPrChange>
          </w:tcPr>
          <w:p w14:paraId="7D788BD5" w14:textId="77777777" w:rsidR="00BA075F" w:rsidRPr="00AD2867" w:rsidRDefault="00BA075F">
            <w:pPr>
              <w:spacing w:line="276" w:lineRule="auto"/>
              <w:jc w:val="center"/>
              <w:rPr>
                <w:lang w:val="en-CA"/>
              </w:rPr>
              <w:pPrChange w:id="186" w:author="Dmitry Tebaykin" w:date="2016-12-13T16:27:00Z">
                <w:pPr>
                  <w:jc w:val="center"/>
                </w:pPr>
              </w:pPrChange>
            </w:pPr>
            <w:r w:rsidRPr="00AD2867">
              <w:rPr>
                <w:lang w:val="en-CA"/>
              </w:rPr>
              <w:t>1446</w:t>
            </w:r>
          </w:p>
        </w:tc>
      </w:tr>
      <w:tr w:rsidR="00BA075F" w14:paraId="1DB86105" w14:textId="77777777" w:rsidTr="00D965C7">
        <w:trPr>
          <w:trHeight w:val="263"/>
          <w:trPrChange w:id="187" w:author="Dmitry Tebaykin" w:date="2016-12-13T16:28:00Z">
            <w:trPr>
              <w:trHeight w:val="263"/>
            </w:trPr>
          </w:trPrChange>
        </w:trPr>
        <w:tc>
          <w:tcPr>
            <w:tcW w:w="4077" w:type="dxa"/>
            <w:shd w:val="clear" w:color="auto" w:fill="92D050"/>
            <w:tcMar>
              <w:left w:w="103" w:type="dxa"/>
            </w:tcMar>
            <w:vAlign w:val="center"/>
            <w:tcPrChange w:id="188" w:author="Dmitry Tebaykin" w:date="2016-12-13T16:28:00Z">
              <w:tcPr>
                <w:tcW w:w="4077" w:type="dxa"/>
                <w:shd w:val="clear" w:color="auto" w:fill="92D050"/>
                <w:tcMar>
                  <w:left w:w="103" w:type="dxa"/>
                </w:tcMar>
                <w:vAlign w:val="center"/>
              </w:tcPr>
            </w:tcPrChange>
          </w:tcPr>
          <w:p w14:paraId="5DB45B33" w14:textId="77777777" w:rsidR="00BA075F" w:rsidRPr="00AD2867" w:rsidRDefault="00BA075F">
            <w:pPr>
              <w:spacing w:line="276" w:lineRule="auto"/>
              <w:jc w:val="right"/>
              <w:rPr>
                <w:b/>
                <w:lang w:val="en-CA"/>
              </w:rPr>
              <w:pPrChange w:id="189" w:author="Dmitry Tebaykin" w:date="2016-12-13T16:27:00Z">
                <w:pPr>
                  <w:jc w:val="right"/>
                </w:pPr>
              </w:pPrChange>
            </w:pPr>
            <w:r w:rsidRPr="00AD2867">
              <w:rPr>
                <w:lang w:val="en-CA"/>
              </w:rPr>
              <w:t>AfterHyperPolarization Amp. (ahpamp)</w:t>
            </w:r>
          </w:p>
        </w:tc>
        <w:tc>
          <w:tcPr>
            <w:tcW w:w="1132" w:type="dxa"/>
            <w:shd w:val="clear" w:color="auto" w:fill="92D050"/>
            <w:tcMar>
              <w:left w:w="103" w:type="dxa"/>
            </w:tcMar>
            <w:vAlign w:val="center"/>
            <w:tcPrChange w:id="190" w:author="Dmitry Tebaykin" w:date="2016-12-13T16:28:00Z">
              <w:tcPr>
                <w:tcW w:w="1132" w:type="dxa"/>
                <w:shd w:val="clear" w:color="auto" w:fill="92D050"/>
                <w:tcMar>
                  <w:left w:w="103" w:type="dxa"/>
                </w:tcMar>
                <w:vAlign w:val="center"/>
              </w:tcPr>
            </w:tcPrChange>
          </w:tcPr>
          <w:p w14:paraId="6B1BA604" w14:textId="77777777" w:rsidR="00BA075F" w:rsidRPr="00AD2867" w:rsidRDefault="00BA075F">
            <w:pPr>
              <w:spacing w:line="276" w:lineRule="auto"/>
              <w:jc w:val="center"/>
              <w:rPr>
                <w:lang w:val="en-CA"/>
              </w:rPr>
              <w:pPrChange w:id="191" w:author="Dmitry Tebaykin" w:date="2016-12-13T16:27:00Z">
                <w:pPr>
                  <w:jc w:val="center"/>
                </w:pPr>
              </w:pPrChange>
            </w:pPr>
            <w:r w:rsidRPr="00AD2867">
              <w:rPr>
                <w:lang w:val="en-CA"/>
              </w:rPr>
              <w:t>687</w:t>
            </w:r>
          </w:p>
        </w:tc>
        <w:tc>
          <w:tcPr>
            <w:tcW w:w="3151" w:type="dxa"/>
            <w:shd w:val="clear" w:color="auto" w:fill="00B0F0"/>
            <w:tcMar>
              <w:left w:w="103" w:type="dxa"/>
            </w:tcMar>
            <w:vAlign w:val="center"/>
            <w:tcPrChange w:id="192" w:author="Dmitry Tebaykin" w:date="2016-12-13T16:28:00Z">
              <w:tcPr>
                <w:tcW w:w="3151" w:type="dxa"/>
                <w:shd w:val="clear" w:color="auto" w:fill="00B0F0"/>
                <w:tcMar>
                  <w:left w:w="103" w:type="dxa"/>
                </w:tcMar>
                <w:vAlign w:val="center"/>
              </w:tcPr>
            </w:tcPrChange>
          </w:tcPr>
          <w:p w14:paraId="1EBCD646" w14:textId="77777777" w:rsidR="00BA075F" w:rsidRPr="00AD2867" w:rsidRDefault="00BA075F">
            <w:pPr>
              <w:spacing w:line="276" w:lineRule="auto"/>
              <w:jc w:val="right"/>
              <w:rPr>
                <w:b/>
                <w:lang w:val="en-CA"/>
              </w:rPr>
              <w:pPrChange w:id="193" w:author="Dmitry Tebaykin" w:date="2016-12-13T16:27:00Z">
                <w:pPr>
                  <w:jc w:val="right"/>
                </w:pPr>
              </w:pPrChange>
            </w:pPr>
            <w:r w:rsidRPr="00AD2867">
              <w:rPr>
                <w:b/>
                <w:lang w:val="en-CA"/>
              </w:rPr>
              <w:t>External [HEPES]</w:t>
            </w:r>
          </w:p>
        </w:tc>
        <w:tc>
          <w:tcPr>
            <w:tcW w:w="1170" w:type="dxa"/>
            <w:shd w:val="clear" w:color="auto" w:fill="00B0F0"/>
            <w:tcMar>
              <w:left w:w="103" w:type="dxa"/>
            </w:tcMar>
            <w:vAlign w:val="center"/>
            <w:tcPrChange w:id="194" w:author="Dmitry Tebaykin" w:date="2016-12-13T16:28:00Z">
              <w:tcPr>
                <w:tcW w:w="1170" w:type="dxa"/>
                <w:shd w:val="clear" w:color="auto" w:fill="00B0F0"/>
                <w:tcMar>
                  <w:left w:w="103" w:type="dxa"/>
                </w:tcMar>
                <w:vAlign w:val="center"/>
              </w:tcPr>
            </w:tcPrChange>
          </w:tcPr>
          <w:p w14:paraId="4D7507C8" w14:textId="77777777" w:rsidR="00BA075F" w:rsidRPr="00AD2867" w:rsidRDefault="00BA075F">
            <w:pPr>
              <w:spacing w:line="276" w:lineRule="auto"/>
              <w:jc w:val="center"/>
              <w:rPr>
                <w:lang w:val="en-CA"/>
              </w:rPr>
              <w:pPrChange w:id="195" w:author="Dmitry Tebaykin" w:date="2016-12-13T16:27:00Z">
                <w:pPr>
                  <w:jc w:val="center"/>
                </w:pPr>
              </w:pPrChange>
            </w:pPr>
            <w:r w:rsidRPr="00AD2867">
              <w:rPr>
                <w:lang w:val="en-CA"/>
              </w:rPr>
              <w:t>84</w:t>
            </w:r>
          </w:p>
        </w:tc>
      </w:tr>
      <w:tr w:rsidR="00BA075F" w14:paraId="5BCC102E" w14:textId="77777777" w:rsidTr="00D965C7">
        <w:trPr>
          <w:trHeight w:val="263"/>
          <w:trPrChange w:id="196" w:author="Dmitry Tebaykin" w:date="2016-12-13T16:28:00Z">
            <w:trPr>
              <w:trHeight w:val="263"/>
            </w:trPr>
          </w:trPrChange>
        </w:trPr>
        <w:tc>
          <w:tcPr>
            <w:tcW w:w="4077" w:type="dxa"/>
            <w:shd w:val="clear" w:color="auto" w:fill="92D050"/>
            <w:tcMar>
              <w:left w:w="103" w:type="dxa"/>
            </w:tcMar>
            <w:vAlign w:val="center"/>
            <w:tcPrChange w:id="197" w:author="Dmitry Tebaykin" w:date="2016-12-13T16:28:00Z">
              <w:tcPr>
                <w:tcW w:w="4077" w:type="dxa"/>
                <w:shd w:val="clear" w:color="auto" w:fill="92D050"/>
                <w:tcMar>
                  <w:left w:w="103" w:type="dxa"/>
                </w:tcMar>
                <w:vAlign w:val="center"/>
              </w:tcPr>
            </w:tcPrChange>
          </w:tcPr>
          <w:p w14:paraId="456EBCBB" w14:textId="77777777" w:rsidR="00BA075F" w:rsidRPr="00AD2867" w:rsidRDefault="00BA075F">
            <w:pPr>
              <w:spacing w:line="276" w:lineRule="auto"/>
              <w:jc w:val="right"/>
              <w:rPr>
                <w:b/>
                <w:lang w:val="en-CA"/>
              </w:rPr>
              <w:pPrChange w:id="198" w:author="Dmitry Tebaykin" w:date="2016-12-13T16:27:00Z">
                <w:pPr>
                  <w:jc w:val="right"/>
                </w:pPr>
              </w:pPrChange>
            </w:pPr>
            <w:r w:rsidRPr="00AD2867">
              <w:rPr>
                <w:lang w:val="en-CA"/>
              </w:rPr>
              <w:t>Membrane Time Constant (τ, tau)</w:t>
            </w:r>
          </w:p>
        </w:tc>
        <w:tc>
          <w:tcPr>
            <w:tcW w:w="1132" w:type="dxa"/>
            <w:shd w:val="clear" w:color="auto" w:fill="92D050"/>
            <w:tcMar>
              <w:left w:w="103" w:type="dxa"/>
            </w:tcMar>
            <w:vAlign w:val="center"/>
            <w:tcPrChange w:id="199" w:author="Dmitry Tebaykin" w:date="2016-12-13T16:28:00Z">
              <w:tcPr>
                <w:tcW w:w="1132" w:type="dxa"/>
                <w:shd w:val="clear" w:color="auto" w:fill="92D050"/>
                <w:tcMar>
                  <w:left w:w="103" w:type="dxa"/>
                </w:tcMar>
                <w:vAlign w:val="center"/>
              </w:tcPr>
            </w:tcPrChange>
          </w:tcPr>
          <w:p w14:paraId="444B2973" w14:textId="77777777" w:rsidR="00BA075F" w:rsidRPr="00AD2867" w:rsidRDefault="00BA075F">
            <w:pPr>
              <w:spacing w:line="276" w:lineRule="auto"/>
              <w:jc w:val="center"/>
              <w:rPr>
                <w:lang w:val="en-CA"/>
              </w:rPr>
              <w:pPrChange w:id="200" w:author="Dmitry Tebaykin" w:date="2016-12-13T16:27:00Z">
                <w:pPr>
                  <w:jc w:val="center"/>
                </w:pPr>
              </w:pPrChange>
            </w:pPr>
            <w:r w:rsidRPr="00AD2867">
              <w:rPr>
                <w:lang w:val="en-CA"/>
              </w:rPr>
              <w:t>682</w:t>
            </w:r>
          </w:p>
        </w:tc>
        <w:tc>
          <w:tcPr>
            <w:tcW w:w="3151" w:type="dxa"/>
            <w:shd w:val="clear" w:color="auto" w:fill="00B0F0"/>
            <w:tcMar>
              <w:left w:w="103" w:type="dxa"/>
            </w:tcMar>
            <w:vAlign w:val="center"/>
            <w:tcPrChange w:id="201" w:author="Dmitry Tebaykin" w:date="2016-12-13T16:28:00Z">
              <w:tcPr>
                <w:tcW w:w="3151" w:type="dxa"/>
                <w:shd w:val="clear" w:color="auto" w:fill="00B0F0"/>
                <w:tcMar>
                  <w:left w:w="103" w:type="dxa"/>
                </w:tcMar>
                <w:vAlign w:val="center"/>
              </w:tcPr>
            </w:tcPrChange>
          </w:tcPr>
          <w:p w14:paraId="1282009D" w14:textId="77777777" w:rsidR="00BA075F" w:rsidRPr="00AD2867" w:rsidRDefault="00BA075F">
            <w:pPr>
              <w:spacing w:line="276" w:lineRule="auto"/>
              <w:jc w:val="right"/>
              <w:rPr>
                <w:b/>
                <w:lang w:val="en-CA"/>
              </w:rPr>
              <w:pPrChange w:id="202" w:author="Dmitry Tebaykin" w:date="2016-12-13T16:27:00Z">
                <w:pPr>
                  <w:jc w:val="right"/>
                </w:pPr>
              </w:pPrChange>
            </w:pPr>
            <w:r w:rsidRPr="00AD2867">
              <w:rPr>
                <w:b/>
                <w:lang w:val="en-CA"/>
              </w:rPr>
              <w:t>External [EGTA]</w:t>
            </w:r>
          </w:p>
        </w:tc>
        <w:tc>
          <w:tcPr>
            <w:tcW w:w="1170" w:type="dxa"/>
            <w:shd w:val="clear" w:color="auto" w:fill="00B0F0"/>
            <w:tcMar>
              <w:left w:w="103" w:type="dxa"/>
            </w:tcMar>
            <w:vAlign w:val="center"/>
            <w:tcPrChange w:id="203" w:author="Dmitry Tebaykin" w:date="2016-12-13T16:28:00Z">
              <w:tcPr>
                <w:tcW w:w="1170" w:type="dxa"/>
                <w:shd w:val="clear" w:color="auto" w:fill="00B0F0"/>
                <w:tcMar>
                  <w:left w:w="103" w:type="dxa"/>
                </w:tcMar>
                <w:vAlign w:val="center"/>
              </w:tcPr>
            </w:tcPrChange>
          </w:tcPr>
          <w:p w14:paraId="205E46BA" w14:textId="77777777" w:rsidR="00BA075F" w:rsidRPr="00AD2867" w:rsidRDefault="00BA075F">
            <w:pPr>
              <w:spacing w:line="276" w:lineRule="auto"/>
              <w:jc w:val="center"/>
              <w:rPr>
                <w:lang w:val="en-CA"/>
              </w:rPr>
              <w:pPrChange w:id="204" w:author="Dmitry Tebaykin" w:date="2016-12-13T16:27:00Z">
                <w:pPr>
                  <w:jc w:val="center"/>
                </w:pPr>
              </w:pPrChange>
            </w:pPr>
            <w:r w:rsidRPr="00AD2867">
              <w:rPr>
                <w:lang w:val="en-CA"/>
              </w:rPr>
              <w:t>6</w:t>
            </w:r>
          </w:p>
        </w:tc>
      </w:tr>
      <w:tr w:rsidR="00BA075F" w14:paraId="0CD68838" w14:textId="77777777" w:rsidTr="00D965C7">
        <w:trPr>
          <w:trHeight w:val="263"/>
          <w:trPrChange w:id="205" w:author="Dmitry Tebaykin" w:date="2016-12-13T16:28:00Z">
            <w:trPr>
              <w:trHeight w:val="263"/>
            </w:trPr>
          </w:trPrChange>
        </w:trPr>
        <w:tc>
          <w:tcPr>
            <w:tcW w:w="4077" w:type="dxa"/>
            <w:shd w:val="clear" w:color="auto" w:fill="92D050"/>
            <w:tcMar>
              <w:left w:w="103" w:type="dxa"/>
            </w:tcMar>
            <w:vAlign w:val="center"/>
            <w:tcPrChange w:id="206" w:author="Dmitry Tebaykin" w:date="2016-12-13T16:28:00Z">
              <w:tcPr>
                <w:tcW w:w="4077" w:type="dxa"/>
                <w:shd w:val="clear" w:color="auto" w:fill="92D050"/>
                <w:tcMar>
                  <w:left w:w="103" w:type="dxa"/>
                </w:tcMar>
                <w:vAlign w:val="center"/>
              </w:tcPr>
            </w:tcPrChange>
          </w:tcPr>
          <w:p w14:paraId="3E95A0E8" w14:textId="77777777" w:rsidR="00BA075F" w:rsidRPr="00AD2867" w:rsidRDefault="00BA075F">
            <w:pPr>
              <w:spacing w:line="276" w:lineRule="auto"/>
              <w:jc w:val="right"/>
              <w:rPr>
                <w:lang w:val="en-CA"/>
              </w:rPr>
              <w:pPrChange w:id="207" w:author="Dmitry Tebaykin" w:date="2016-12-13T16:27:00Z">
                <w:pPr>
                  <w:jc w:val="right"/>
                </w:pPr>
              </w:pPrChange>
            </w:pPr>
            <w:r w:rsidRPr="00AD2867">
              <w:rPr>
                <w:lang w:val="en-CA"/>
              </w:rPr>
              <w:t>Adaptation Ratio (adratio)</w:t>
            </w:r>
          </w:p>
        </w:tc>
        <w:tc>
          <w:tcPr>
            <w:tcW w:w="1132" w:type="dxa"/>
            <w:shd w:val="clear" w:color="auto" w:fill="92D050"/>
            <w:tcMar>
              <w:left w:w="103" w:type="dxa"/>
            </w:tcMar>
            <w:vAlign w:val="center"/>
            <w:tcPrChange w:id="208" w:author="Dmitry Tebaykin" w:date="2016-12-13T16:28:00Z">
              <w:tcPr>
                <w:tcW w:w="1132" w:type="dxa"/>
                <w:shd w:val="clear" w:color="auto" w:fill="92D050"/>
                <w:tcMar>
                  <w:left w:w="103" w:type="dxa"/>
                </w:tcMar>
                <w:vAlign w:val="center"/>
              </w:tcPr>
            </w:tcPrChange>
          </w:tcPr>
          <w:p w14:paraId="0D4AC937" w14:textId="77777777" w:rsidR="00BA075F" w:rsidRPr="00AD2867" w:rsidRDefault="00BA075F">
            <w:pPr>
              <w:spacing w:line="276" w:lineRule="auto"/>
              <w:jc w:val="center"/>
              <w:rPr>
                <w:lang w:val="en-CA"/>
              </w:rPr>
              <w:pPrChange w:id="209" w:author="Dmitry Tebaykin" w:date="2016-12-13T16:27:00Z">
                <w:pPr>
                  <w:jc w:val="center"/>
                </w:pPr>
              </w:pPrChange>
            </w:pPr>
            <w:r w:rsidRPr="00AD2867">
              <w:rPr>
                <w:lang w:val="en-CA"/>
              </w:rPr>
              <w:t>308</w:t>
            </w:r>
          </w:p>
        </w:tc>
        <w:tc>
          <w:tcPr>
            <w:tcW w:w="3151" w:type="dxa"/>
            <w:shd w:val="clear" w:color="auto" w:fill="00B0F0"/>
            <w:tcMar>
              <w:left w:w="103" w:type="dxa"/>
            </w:tcMar>
            <w:vAlign w:val="center"/>
            <w:tcPrChange w:id="210" w:author="Dmitry Tebaykin" w:date="2016-12-13T16:28:00Z">
              <w:tcPr>
                <w:tcW w:w="3151" w:type="dxa"/>
                <w:shd w:val="clear" w:color="auto" w:fill="00B0F0"/>
                <w:tcMar>
                  <w:left w:w="103" w:type="dxa"/>
                </w:tcMar>
                <w:vAlign w:val="center"/>
              </w:tcPr>
            </w:tcPrChange>
          </w:tcPr>
          <w:p w14:paraId="0915E9CC" w14:textId="77777777" w:rsidR="00BA075F" w:rsidRPr="00AD2867" w:rsidRDefault="00BA075F">
            <w:pPr>
              <w:spacing w:line="276" w:lineRule="auto"/>
              <w:jc w:val="right"/>
              <w:rPr>
                <w:b/>
                <w:lang w:val="en-CA"/>
              </w:rPr>
              <w:pPrChange w:id="211" w:author="Dmitry Tebaykin" w:date="2016-12-13T16:27:00Z">
                <w:pPr>
                  <w:jc w:val="right"/>
                </w:pPr>
              </w:pPrChange>
            </w:pPr>
            <w:r w:rsidRPr="00AD2867">
              <w:rPr>
                <w:b/>
                <w:lang w:val="en-CA"/>
              </w:rPr>
              <w:t>External [EDTA]</w:t>
            </w:r>
          </w:p>
        </w:tc>
        <w:tc>
          <w:tcPr>
            <w:tcW w:w="1170" w:type="dxa"/>
            <w:shd w:val="clear" w:color="auto" w:fill="00B0F0"/>
            <w:tcMar>
              <w:left w:w="103" w:type="dxa"/>
            </w:tcMar>
            <w:vAlign w:val="center"/>
            <w:tcPrChange w:id="212" w:author="Dmitry Tebaykin" w:date="2016-12-13T16:28:00Z">
              <w:tcPr>
                <w:tcW w:w="1170" w:type="dxa"/>
                <w:shd w:val="clear" w:color="auto" w:fill="00B0F0"/>
                <w:tcMar>
                  <w:left w:w="103" w:type="dxa"/>
                </w:tcMar>
                <w:vAlign w:val="center"/>
              </w:tcPr>
            </w:tcPrChange>
          </w:tcPr>
          <w:p w14:paraId="28B6EE09" w14:textId="77777777" w:rsidR="00BA075F" w:rsidRPr="00AD2867" w:rsidRDefault="00BA075F">
            <w:pPr>
              <w:spacing w:line="276" w:lineRule="auto"/>
              <w:jc w:val="center"/>
              <w:rPr>
                <w:lang w:val="en-CA"/>
              </w:rPr>
              <w:pPrChange w:id="213" w:author="Dmitry Tebaykin" w:date="2016-12-13T16:27:00Z">
                <w:pPr>
                  <w:jc w:val="center"/>
                </w:pPr>
              </w:pPrChange>
            </w:pPr>
            <w:r w:rsidRPr="00AD2867">
              <w:rPr>
                <w:lang w:val="en-CA"/>
              </w:rPr>
              <w:t>0</w:t>
            </w:r>
          </w:p>
        </w:tc>
      </w:tr>
      <w:tr w:rsidR="00BA075F" w14:paraId="49F26F00" w14:textId="77777777" w:rsidTr="00D965C7">
        <w:trPr>
          <w:trHeight w:val="263"/>
          <w:trPrChange w:id="214" w:author="Dmitry Tebaykin" w:date="2016-12-13T16:28:00Z">
            <w:trPr>
              <w:trHeight w:val="263"/>
            </w:trPr>
          </w:trPrChange>
        </w:trPr>
        <w:tc>
          <w:tcPr>
            <w:tcW w:w="4077" w:type="dxa"/>
            <w:shd w:val="clear" w:color="auto" w:fill="92D050"/>
            <w:tcMar>
              <w:left w:w="103" w:type="dxa"/>
            </w:tcMar>
            <w:vAlign w:val="center"/>
            <w:tcPrChange w:id="215" w:author="Dmitry Tebaykin" w:date="2016-12-13T16:28:00Z">
              <w:tcPr>
                <w:tcW w:w="4077" w:type="dxa"/>
                <w:shd w:val="clear" w:color="auto" w:fill="92D050"/>
                <w:tcMar>
                  <w:left w:w="103" w:type="dxa"/>
                </w:tcMar>
                <w:vAlign w:val="center"/>
              </w:tcPr>
            </w:tcPrChange>
          </w:tcPr>
          <w:p w14:paraId="1D34819F" w14:textId="77777777" w:rsidR="00BA075F" w:rsidRPr="00AD2867" w:rsidRDefault="00BA075F">
            <w:pPr>
              <w:spacing w:line="276" w:lineRule="auto"/>
              <w:jc w:val="right"/>
              <w:rPr>
                <w:lang w:val="en-CA"/>
              </w:rPr>
              <w:pPrChange w:id="216" w:author="Dmitry Tebaykin" w:date="2016-12-13T16:27:00Z">
                <w:pPr>
                  <w:jc w:val="right"/>
                </w:pPr>
              </w:pPrChange>
            </w:pPr>
            <w:r w:rsidRPr="00AD2867">
              <w:rPr>
                <w:lang w:val="en-CA"/>
              </w:rPr>
              <w:t xml:space="preserve">Rheobase (rheo) </w:t>
            </w:r>
          </w:p>
        </w:tc>
        <w:tc>
          <w:tcPr>
            <w:tcW w:w="1132" w:type="dxa"/>
            <w:shd w:val="clear" w:color="auto" w:fill="92D050"/>
            <w:tcMar>
              <w:left w:w="103" w:type="dxa"/>
            </w:tcMar>
            <w:vAlign w:val="center"/>
            <w:tcPrChange w:id="217" w:author="Dmitry Tebaykin" w:date="2016-12-13T16:28:00Z">
              <w:tcPr>
                <w:tcW w:w="1132" w:type="dxa"/>
                <w:shd w:val="clear" w:color="auto" w:fill="92D050"/>
                <w:tcMar>
                  <w:left w:w="103" w:type="dxa"/>
                </w:tcMar>
                <w:vAlign w:val="center"/>
              </w:tcPr>
            </w:tcPrChange>
          </w:tcPr>
          <w:p w14:paraId="025D69DC" w14:textId="77777777" w:rsidR="00BA075F" w:rsidRPr="00AD2867" w:rsidRDefault="00BA075F">
            <w:pPr>
              <w:spacing w:line="276" w:lineRule="auto"/>
              <w:jc w:val="center"/>
              <w:rPr>
                <w:lang w:val="en-CA"/>
              </w:rPr>
              <w:pPrChange w:id="218" w:author="Dmitry Tebaykin" w:date="2016-12-13T16:27:00Z">
                <w:pPr>
                  <w:jc w:val="center"/>
                </w:pPr>
              </w:pPrChange>
            </w:pPr>
            <w:r w:rsidRPr="00AD2867">
              <w:rPr>
                <w:lang w:val="en-CA"/>
              </w:rPr>
              <w:t>303</w:t>
            </w:r>
          </w:p>
        </w:tc>
        <w:tc>
          <w:tcPr>
            <w:tcW w:w="3151" w:type="dxa"/>
            <w:shd w:val="clear" w:color="auto" w:fill="00B0F0"/>
            <w:tcMar>
              <w:left w:w="103" w:type="dxa"/>
            </w:tcMar>
            <w:vAlign w:val="center"/>
            <w:tcPrChange w:id="219" w:author="Dmitry Tebaykin" w:date="2016-12-13T16:28:00Z">
              <w:tcPr>
                <w:tcW w:w="3151" w:type="dxa"/>
                <w:shd w:val="clear" w:color="auto" w:fill="00B0F0"/>
                <w:tcMar>
                  <w:left w:w="103" w:type="dxa"/>
                </w:tcMar>
                <w:vAlign w:val="center"/>
              </w:tcPr>
            </w:tcPrChange>
          </w:tcPr>
          <w:p w14:paraId="54B2E022" w14:textId="77777777" w:rsidR="00BA075F" w:rsidRPr="00AD2867" w:rsidRDefault="00BA075F">
            <w:pPr>
              <w:spacing w:line="276" w:lineRule="auto"/>
              <w:jc w:val="right"/>
              <w:rPr>
                <w:b/>
                <w:lang w:val="en-CA"/>
              </w:rPr>
              <w:pPrChange w:id="220" w:author="Dmitry Tebaykin" w:date="2016-12-13T16:27:00Z">
                <w:pPr>
                  <w:jc w:val="right"/>
                </w:pPr>
              </w:pPrChange>
            </w:pPr>
            <w:r w:rsidRPr="00AD2867">
              <w:rPr>
                <w:b/>
                <w:lang w:val="en-CA"/>
              </w:rPr>
              <w:t>External [BAPTA]</w:t>
            </w:r>
          </w:p>
        </w:tc>
        <w:tc>
          <w:tcPr>
            <w:tcW w:w="1170" w:type="dxa"/>
            <w:shd w:val="clear" w:color="auto" w:fill="00B0F0"/>
            <w:tcMar>
              <w:left w:w="103" w:type="dxa"/>
            </w:tcMar>
            <w:vAlign w:val="center"/>
            <w:tcPrChange w:id="221" w:author="Dmitry Tebaykin" w:date="2016-12-13T16:28:00Z">
              <w:tcPr>
                <w:tcW w:w="1170" w:type="dxa"/>
                <w:shd w:val="clear" w:color="auto" w:fill="00B0F0"/>
                <w:tcMar>
                  <w:left w:w="103" w:type="dxa"/>
                </w:tcMar>
                <w:vAlign w:val="center"/>
              </w:tcPr>
            </w:tcPrChange>
          </w:tcPr>
          <w:p w14:paraId="6D4D4F91" w14:textId="77777777" w:rsidR="00BA075F" w:rsidRPr="00AD2867" w:rsidRDefault="00BA075F">
            <w:pPr>
              <w:spacing w:line="276" w:lineRule="auto"/>
              <w:jc w:val="center"/>
              <w:rPr>
                <w:lang w:val="en-CA"/>
              </w:rPr>
              <w:pPrChange w:id="222" w:author="Dmitry Tebaykin" w:date="2016-12-13T16:27:00Z">
                <w:pPr>
                  <w:jc w:val="center"/>
                </w:pPr>
              </w:pPrChange>
            </w:pPr>
            <w:r w:rsidRPr="00AD2867">
              <w:rPr>
                <w:lang w:val="en-CA"/>
              </w:rPr>
              <w:t>0</w:t>
            </w:r>
          </w:p>
        </w:tc>
      </w:tr>
      <w:tr w:rsidR="00BA075F" w14:paraId="5337586C" w14:textId="77777777" w:rsidTr="00D965C7">
        <w:trPr>
          <w:trHeight w:val="263"/>
          <w:trPrChange w:id="223" w:author="Dmitry Tebaykin" w:date="2016-12-13T16:28:00Z">
            <w:trPr>
              <w:trHeight w:val="263"/>
            </w:trPr>
          </w:trPrChange>
        </w:trPr>
        <w:tc>
          <w:tcPr>
            <w:tcW w:w="4077" w:type="dxa"/>
            <w:shd w:val="clear" w:color="auto" w:fill="92D050"/>
            <w:tcMar>
              <w:left w:w="103" w:type="dxa"/>
            </w:tcMar>
            <w:vAlign w:val="center"/>
            <w:tcPrChange w:id="224" w:author="Dmitry Tebaykin" w:date="2016-12-13T16:28:00Z">
              <w:tcPr>
                <w:tcW w:w="4077" w:type="dxa"/>
                <w:shd w:val="clear" w:color="auto" w:fill="92D050"/>
                <w:tcMar>
                  <w:left w:w="103" w:type="dxa"/>
                </w:tcMar>
                <w:vAlign w:val="center"/>
              </w:tcPr>
            </w:tcPrChange>
          </w:tcPr>
          <w:p w14:paraId="7499409E" w14:textId="77777777" w:rsidR="00BA075F" w:rsidRPr="00AD2867" w:rsidRDefault="00BA075F">
            <w:pPr>
              <w:spacing w:line="276" w:lineRule="auto"/>
              <w:jc w:val="right"/>
              <w:rPr>
                <w:b/>
                <w:lang w:val="en-CA"/>
              </w:rPr>
              <w:pPrChange w:id="225" w:author="Dmitry Tebaykin" w:date="2016-12-13T16:27:00Z">
                <w:pPr>
                  <w:jc w:val="right"/>
                </w:pPr>
              </w:pPrChange>
            </w:pPr>
            <w:r w:rsidRPr="00AD2867">
              <w:rPr>
                <w:lang w:val="en-CA"/>
              </w:rPr>
              <w:t>Cell</w:t>
            </w:r>
            <w:r w:rsidRPr="00AD2867">
              <w:rPr>
                <w:b/>
                <w:lang w:val="en-CA"/>
              </w:rPr>
              <w:t xml:space="preserve"> </w:t>
            </w:r>
            <w:r w:rsidRPr="00AD2867">
              <w:rPr>
                <w:lang w:val="en-CA"/>
              </w:rPr>
              <w:t>Capacitance (cap)</w:t>
            </w:r>
          </w:p>
        </w:tc>
        <w:tc>
          <w:tcPr>
            <w:tcW w:w="1132" w:type="dxa"/>
            <w:shd w:val="clear" w:color="auto" w:fill="92D050"/>
            <w:tcMar>
              <w:left w:w="103" w:type="dxa"/>
            </w:tcMar>
            <w:vAlign w:val="center"/>
            <w:tcPrChange w:id="226" w:author="Dmitry Tebaykin" w:date="2016-12-13T16:28:00Z">
              <w:tcPr>
                <w:tcW w:w="1132" w:type="dxa"/>
                <w:shd w:val="clear" w:color="auto" w:fill="92D050"/>
                <w:tcMar>
                  <w:left w:w="103" w:type="dxa"/>
                </w:tcMar>
                <w:vAlign w:val="center"/>
              </w:tcPr>
            </w:tcPrChange>
          </w:tcPr>
          <w:p w14:paraId="3650E3A3" w14:textId="77777777" w:rsidR="00BA075F" w:rsidRPr="00AD2867" w:rsidRDefault="00BA075F">
            <w:pPr>
              <w:spacing w:line="276" w:lineRule="auto"/>
              <w:jc w:val="center"/>
              <w:rPr>
                <w:lang w:val="en-CA"/>
              </w:rPr>
              <w:pPrChange w:id="227" w:author="Dmitry Tebaykin" w:date="2016-12-13T16:27:00Z">
                <w:pPr>
                  <w:jc w:val="center"/>
                </w:pPr>
              </w:pPrChange>
            </w:pPr>
            <w:r w:rsidRPr="00AD2867">
              <w:rPr>
                <w:lang w:val="en-CA"/>
              </w:rPr>
              <w:t>258</w:t>
            </w:r>
          </w:p>
        </w:tc>
        <w:tc>
          <w:tcPr>
            <w:tcW w:w="3151" w:type="dxa"/>
            <w:shd w:val="clear" w:color="auto" w:fill="00B0F0"/>
            <w:tcMar>
              <w:left w:w="103" w:type="dxa"/>
            </w:tcMar>
            <w:vAlign w:val="center"/>
            <w:tcPrChange w:id="228" w:author="Dmitry Tebaykin" w:date="2016-12-13T16:28:00Z">
              <w:tcPr>
                <w:tcW w:w="3151" w:type="dxa"/>
                <w:shd w:val="clear" w:color="auto" w:fill="00B0F0"/>
                <w:tcMar>
                  <w:left w:w="103" w:type="dxa"/>
                </w:tcMar>
                <w:vAlign w:val="center"/>
              </w:tcPr>
            </w:tcPrChange>
          </w:tcPr>
          <w:p w14:paraId="5839AFF7" w14:textId="77777777" w:rsidR="00BA075F" w:rsidRPr="00AD2867" w:rsidRDefault="00BA075F">
            <w:pPr>
              <w:spacing w:line="276" w:lineRule="auto"/>
              <w:jc w:val="right"/>
              <w:rPr>
                <w:b/>
                <w:lang w:val="en-CA"/>
              </w:rPr>
              <w:pPrChange w:id="229" w:author="Dmitry Tebaykin" w:date="2016-12-13T16:27:00Z">
                <w:pPr>
                  <w:jc w:val="right"/>
                </w:pPr>
              </w:pPrChange>
            </w:pPr>
            <w:r w:rsidRPr="00AD2867">
              <w:rPr>
                <w:b/>
                <w:lang w:val="en-CA"/>
              </w:rPr>
              <w:t>External [ATP]</w:t>
            </w:r>
          </w:p>
        </w:tc>
        <w:tc>
          <w:tcPr>
            <w:tcW w:w="1170" w:type="dxa"/>
            <w:shd w:val="clear" w:color="auto" w:fill="00B0F0"/>
            <w:tcMar>
              <w:left w:w="103" w:type="dxa"/>
            </w:tcMar>
            <w:vAlign w:val="center"/>
            <w:tcPrChange w:id="230" w:author="Dmitry Tebaykin" w:date="2016-12-13T16:28:00Z">
              <w:tcPr>
                <w:tcW w:w="1170" w:type="dxa"/>
                <w:shd w:val="clear" w:color="auto" w:fill="00B0F0"/>
                <w:tcMar>
                  <w:left w:w="103" w:type="dxa"/>
                </w:tcMar>
                <w:vAlign w:val="center"/>
              </w:tcPr>
            </w:tcPrChange>
          </w:tcPr>
          <w:p w14:paraId="38208912" w14:textId="77777777" w:rsidR="00BA075F" w:rsidRPr="00AD2867" w:rsidRDefault="00BA075F">
            <w:pPr>
              <w:spacing w:line="276" w:lineRule="auto"/>
              <w:jc w:val="center"/>
              <w:rPr>
                <w:lang w:val="en-CA"/>
              </w:rPr>
              <w:pPrChange w:id="231" w:author="Dmitry Tebaykin" w:date="2016-12-13T16:27:00Z">
                <w:pPr>
                  <w:jc w:val="center"/>
                </w:pPr>
              </w:pPrChange>
            </w:pPr>
            <w:r w:rsidRPr="00AD2867">
              <w:rPr>
                <w:lang w:val="en-CA"/>
              </w:rPr>
              <w:t>4</w:t>
            </w:r>
          </w:p>
        </w:tc>
      </w:tr>
      <w:tr w:rsidR="00BA075F" w14:paraId="0DD01904" w14:textId="77777777" w:rsidTr="00D965C7">
        <w:trPr>
          <w:trHeight w:val="263"/>
          <w:trPrChange w:id="232" w:author="Dmitry Tebaykin" w:date="2016-12-13T16:28:00Z">
            <w:trPr>
              <w:trHeight w:val="263"/>
            </w:trPr>
          </w:trPrChange>
        </w:trPr>
        <w:tc>
          <w:tcPr>
            <w:tcW w:w="4077" w:type="dxa"/>
            <w:shd w:val="clear" w:color="auto" w:fill="92D050"/>
            <w:tcMar>
              <w:left w:w="103" w:type="dxa"/>
            </w:tcMar>
            <w:vAlign w:val="center"/>
            <w:tcPrChange w:id="233" w:author="Dmitry Tebaykin" w:date="2016-12-13T16:28:00Z">
              <w:tcPr>
                <w:tcW w:w="4077" w:type="dxa"/>
                <w:shd w:val="clear" w:color="auto" w:fill="92D050"/>
                <w:tcMar>
                  <w:left w:w="103" w:type="dxa"/>
                </w:tcMar>
                <w:vAlign w:val="center"/>
              </w:tcPr>
            </w:tcPrChange>
          </w:tcPr>
          <w:p w14:paraId="0D47FBC2" w14:textId="77777777" w:rsidR="00BA075F" w:rsidRPr="00AD2867" w:rsidRDefault="00BA075F">
            <w:pPr>
              <w:spacing w:line="276" w:lineRule="auto"/>
              <w:jc w:val="right"/>
              <w:rPr>
                <w:lang w:val="en-CA"/>
              </w:rPr>
              <w:pPrChange w:id="234" w:author="Dmitry Tebaykin" w:date="2016-12-13T16:27:00Z">
                <w:pPr>
                  <w:jc w:val="right"/>
                </w:pPr>
              </w:pPrChange>
            </w:pPr>
            <w:r w:rsidRPr="00AD2867">
              <w:rPr>
                <w:lang w:val="en-CA"/>
              </w:rPr>
              <w:t>Maximum AP Frequency (maxfreq)</w:t>
            </w:r>
          </w:p>
        </w:tc>
        <w:tc>
          <w:tcPr>
            <w:tcW w:w="1132" w:type="dxa"/>
            <w:shd w:val="clear" w:color="auto" w:fill="92D050"/>
            <w:tcMar>
              <w:left w:w="103" w:type="dxa"/>
            </w:tcMar>
            <w:vAlign w:val="center"/>
            <w:tcPrChange w:id="235" w:author="Dmitry Tebaykin" w:date="2016-12-13T16:28:00Z">
              <w:tcPr>
                <w:tcW w:w="1132" w:type="dxa"/>
                <w:shd w:val="clear" w:color="auto" w:fill="92D050"/>
                <w:tcMar>
                  <w:left w:w="103" w:type="dxa"/>
                </w:tcMar>
                <w:vAlign w:val="center"/>
              </w:tcPr>
            </w:tcPrChange>
          </w:tcPr>
          <w:p w14:paraId="1D91F0C2" w14:textId="77777777" w:rsidR="00BA075F" w:rsidRPr="00AD2867" w:rsidRDefault="00BA075F">
            <w:pPr>
              <w:spacing w:line="276" w:lineRule="auto"/>
              <w:jc w:val="center"/>
              <w:rPr>
                <w:lang w:val="en-CA"/>
              </w:rPr>
              <w:pPrChange w:id="236" w:author="Dmitry Tebaykin" w:date="2016-12-13T16:27:00Z">
                <w:pPr>
                  <w:jc w:val="center"/>
                </w:pPr>
              </w:pPrChange>
            </w:pPr>
            <w:r w:rsidRPr="00AD2867">
              <w:rPr>
                <w:lang w:val="en-CA"/>
              </w:rPr>
              <w:t>229</w:t>
            </w:r>
          </w:p>
        </w:tc>
        <w:tc>
          <w:tcPr>
            <w:tcW w:w="3151" w:type="dxa"/>
            <w:shd w:val="clear" w:color="auto" w:fill="00B0F0"/>
            <w:tcMar>
              <w:left w:w="103" w:type="dxa"/>
            </w:tcMar>
            <w:vAlign w:val="center"/>
            <w:tcPrChange w:id="237" w:author="Dmitry Tebaykin" w:date="2016-12-13T16:28:00Z">
              <w:tcPr>
                <w:tcW w:w="3151" w:type="dxa"/>
                <w:shd w:val="clear" w:color="auto" w:fill="00B0F0"/>
                <w:tcMar>
                  <w:left w:w="103" w:type="dxa"/>
                </w:tcMar>
                <w:vAlign w:val="center"/>
              </w:tcPr>
            </w:tcPrChange>
          </w:tcPr>
          <w:p w14:paraId="02CE0D8F" w14:textId="77777777" w:rsidR="00BA075F" w:rsidRPr="00AD2867" w:rsidRDefault="00BA075F">
            <w:pPr>
              <w:spacing w:line="276" w:lineRule="auto"/>
              <w:jc w:val="right"/>
              <w:rPr>
                <w:b/>
                <w:lang w:val="en-CA"/>
              </w:rPr>
              <w:pPrChange w:id="238" w:author="Dmitry Tebaykin" w:date="2016-12-13T16:27:00Z">
                <w:pPr>
                  <w:jc w:val="right"/>
                </w:pPr>
              </w:pPrChange>
            </w:pPr>
            <w:r w:rsidRPr="00AD2867">
              <w:rPr>
                <w:b/>
                <w:lang w:val="en-CA"/>
              </w:rPr>
              <w:t>External [GTP]</w:t>
            </w:r>
          </w:p>
        </w:tc>
        <w:tc>
          <w:tcPr>
            <w:tcW w:w="1170" w:type="dxa"/>
            <w:shd w:val="clear" w:color="auto" w:fill="00B0F0"/>
            <w:tcMar>
              <w:left w:w="103" w:type="dxa"/>
            </w:tcMar>
            <w:vAlign w:val="center"/>
            <w:tcPrChange w:id="239" w:author="Dmitry Tebaykin" w:date="2016-12-13T16:28:00Z">
              <w:tcPr>
                <w:tcW w:w="1170" w:type="dxa"/>
                <w:shd w:val="clear" w:color="auto" w:fill="00B0F0"/>
                <w:tcMar>
                  <w:left w:w="103" w:type="dxa"/>
                </w:tcMar>
                <w:vAlign w:val="center"/>
              </w:tcPr>
            </w:tcPrChange>
          </w:tcPr>
          <w:p w14:paraId="35EADA93" w14:textId="77777777" w:rsidR="00BA075F" w:rsidRPr="00AD2867" w:rsidRDefault="00BA075F">
            <w:pPr>
              <w:spacing w:line="276" w:lineRule="auto"/>
              <w:jc w:val="center"/>
              <w:rPr>
                <w:lang w:val="en-CA"/>
              </w:rPr>
              <w:pPrChange w:id="240" w:author="Dmitry Tebaykin" w:date="2016-12-13T16:27:00Z">
                <w:pPr>
                  <w:jc w:val="center"/>
                </w:pPr>
              </w:pPrChange>
            </w:pPr>
            <w:r w:rsidRPr="00AD2867">
              <w:rPr>
                <w:lang w:val="en-CA"/>
              </w:rPr>
              <w:t>4</w:t>
            </w:r>
          </w:p>
        </w:tc>
      </w:tr>
      <w:tr w:rsidR="00BA075F" w14:paraId="6896EBFA" w14:textId="77777777" w:rsidTr="00D965C7">
        <w:trPr>
          <w:trHeight w:val="263"/>
          <w:trPrChange w:id="241" w:author="Dmitry Tebaykin" w:date="2016-12-13T16:28:00Z">
            <w:trPr>
              <w:trHeight w:val="263"/>
            </w:trPr>
          </w:trPrChange>
        </w:trPr>
        <w:tc>
          <w:tcPr>
            <w:tcW w:w="5209" w:type="dxa"/>
            <w:gridSpan w:val="2"/>
            <w:shd w:val="clear" w:color="auto" w:fill="auto"/>
            <w:tcMar>
              <w:left w:w="103" w:type="dxa"/>
            </w:tcMar>
            <w:vAlign w:val="center"/>
            <w:tcPrChange w:id="242" w:author="Dmitry Tebaykin" w:date="2016-12-13T16:28:00Z">
              <w:tcPr>
                <w:tcW w:w="5209" w:type="dxa"/>
                <w:gridSpan w:val="2"/>
                <w:shd w:val="clear" w:color="auto" w:fill="auto"/>
                <w:tcMar>
                  <w:left w:w="103" w:type="dxa"/>
                </w:tcMar>
                <w:vAlign w:val="center"/>
              </w:tcPr>
            </w:tcPrChange>
          </w:tcPr>
          <w:p w14:paraId="035C703F" w14:textId="77777777" w:rsidR="00BA075F" w:rsidRPr="00AD2867" w:rsidRDefault="00BA075F">
            <w:pPr>
              <w:spacing w:line="276" w:lineRule="auto"/>
              <w:jc w:val="center"/>
              <w:rPr>
                <w:lang w:val="en-CA"/>
              </w:rPr>
              <w:pPrChange w:id="243" w:author="Dmitry Tebaykin" w:date="2016-12-13T16:27:00Z">
                <w:pPr>
                  <w:jc w:val="center"/>
                </w:pPr>
              </w:pPrChange>
            </w:pPr>
          </w:p>
        </w:tc>
        <w:tc>
          <w:tcPr>
            <w:tcW w:w="3151" w:type="dxa"/>
            <w:shd w:val="clear" w:color="auto" w:fill="00B0F0"/>
            <w:tcMar>
              <w:left w:w="103" w:type="dxa"/>
            </w:tcMar>
            <w:vAlign w:val="center"/>
            <w:tcPrChange w:id="244" w:author="Dmitry Tebaykin" w:date="2016-12-13T16:28:00Z">
              <w:tcPr>
                <w:tcW w:w="3151" w:type="dxa"/>
                <w:shd w:val="clear" w:color="auto" w:fill="00B0F0"/>
                <w:tcMar>
                  <w:left w:w="103" w:type="dxa"/>
                </w:tcMar>
                <w:vAlign w:val="center"/>
              </w:tcPr>
            </w:tcPrChange>
          </w:tcPr>
          <w:p w14:paraId="0C4AC06F" w14:textId="77777777" w:rsidR="00BA075F" w:rsidRPr="00AD2867" w:rsidRDefault="00BA075F">
            <w:pPr>
              <w:spacing w:line="276" w:lineRule="auto"/>
              <w:jc w:val="right"/>
              <w:rPr>
                <w:b/>
                <w:lang w:val="en-CA"/>
              </w:rPr>
              <w:pPrChange w:id="245" w:author="Dmitry Tebaykin" w:date="2016-12-13T16:27:00Z">
                <w:pPr>
                  <w:jc w:val="right"/>
                </w:pPr>
              </w:pPrChange>
            </w:pPr>
            <w:r w:rsidRPr="00AD2867">
              <w:rPr>
                <w:b/>
                <w:lang w:val="en-CA"/>
              </w:rPr>
              <w:t>Internal [Na]</w:t>
            </w:r>
          </w:p>
        </w:tc>
        <w:tc>
          <w:tcPr>
            <w:tcW w:w="1170" w:type="dxa"/>
            <w:shd w:val="clear" w:color="auto" w:fill="00B0F0"/>
            <w:tcMar>
              <w:left w:w="103" w:type="dxa"/>
            </w:tcMar>
            <w:vAlign w:val="center"/>
            <w:tcPrChange w:id="246" w:author="Dmitry Tebaykin" w:date="2016-12-13T16:28:00Z">
              <w:tcPr>
                <w:tcW w:w="1170" w:type="dxa"/>
                <w:shd w:val="clear" w:color="auto" w:fill="00B0F0"/>
                <w:tcMar>
                  <w:left w:w="103" w:type="dxa"/>
                </w:tcMar>
                <w:vAlign w:val="center"/>
              </w:tcPr>
            </w:tcPrChange>
          </w:tcPr>
          <w:p w14:paraId="2AC527DC" w14:textId="77777777" w:rsidR="00BA075F" w:rsidRPr="00AD2867" w:rsidRDefault="00BA075F">
            <w:pPr>
              <w:spacing w:line="276" w:lineRule="auto"/>
              <w:jc w:val="center"/>
              <w:rPr>
                <w:lang w:val="en-CA"/>
              </w:rPr>
              <w:pPrChange w:id="247" w:author="Dmitry Tebaykin" w:date="2016-12-13T16:27:00Z">
                <w:pPr>
                  <w:jc w:val="center"/>
                </w:pPr>
              </w:pPrChange>
            </w:pPr>
            <w:r w:rsidRPr="00AD2867">
              <w:rPr>
                <w:lang w:val="en-CA"/>
              </w:rPr>
              <w:t>1119</w:t>
            </w:r>
          </w:p>
        </w:tc>
      </w:tr>
      <w:tr w:rsidR="00BA075F" w14:paraId="0A8A6AB5" w14:textId="77777777" w:rsidTr="00D965C7">
        <w:trPr>
          <w:trHeight w:val="263"/>
          <w:trPrChange w:id="248" w:author="Dmitry Tebaykin" w:date="2016-12-13T16:28:00Z">
            <w:trPr>
              <w:trHeight w:val="263"/>
            </w:trPr>
          </w:trPrChange>
        </w:trPr>
        <w:tc>
          <w:tcPr>
            <w:tcW w:w="4077" w:type="dxa"/>
            <w:shd w:val="clear" w:color="auto" w:fill="FFFF00"/>
            <w:tcMar>
              <w:left w:w="103" w:type="dxa"/>
            </w:tcMar>
            <w:vAlign w:val="center"/>
            <w:tcPrChange w:id="249" w:author="Dmitry Tebaykin" w:date="2016-12-13T16:28:00Z">
              <w:tcPr>
                <w:tcW w:w="4077" w:type="dxa"/>
                <w:shd w:val="clear" w:color="auto" w:fill="FFFF00"/>
                <w:tcMar>
                  <w:left w:w="103" w:type="dxa"/>
                </w:tcMar>
                <w:vAlign w:val="center"/>
              </w:tcPr>
            </w:tcPrChange>
          </w:tcPr>
          <w:p w14:paraId="00E7B37C" w14:textId="77777777" w:rsidR="00BA075F" w:rsidRPr="00EF666C" w:rsidRDefault="00BA075F">
            <w:pPr>
              <w:spacing w:line="276" w:lineRule="auto"/>
              <w:jc w:val="right"/>
              <w:rPr>
                <w:b/>
                <w:bCs/>
                <w:lang w:val="en-CA"/>
              </w:rPr>
              <w:pPrChange w:id="250" w:author="Dmitry Tebaykin" w:date="2016-12-13T16:27:00Z">
                <w:pPr>
                  <w:jc w:val="right"/>
                </w:pPr>
              </w:pPrChange>
            </w:pPr>
            <w:r w:rsidRPr="00EF666C">
              <w:rPr>
                <w:b/>
                <w:lang w:val="en-CA"/>
              </w:rPr>
              <w:t>Neuron Type</w:t>
            </w:r>
          </w:p>
        </w:tc>
        <w:tc>
          <w:tcPr>
            <w:tcW w:w="1132" w:type="dxa"/>
            <w:shd w:val="clear" w:color="auto" w:fill="FFFF00"/>
            <w:tcMar>
              <w:left w:w="103" w:type="dxa"/>
            </w:tcMar>
            <w:vAlign w:val="center"/>
            <w:tcPrChange w:id="251" w:author="Dmitry Tebaykin" w:date="2016-12-13T16:28:00Z">
              <w:tcPr>
                <w:tcW w:w="1132" w:type="dxa"/>
                <w:shd w:val="clear" w:color="auto" w:fill="FFFF00"/>
                <w:tcMar>
                  <w:left w:w="103" w:type="dxa"/>
                </w:tcMar>
                <w:vAlign w:val="center"/>
              </w:tcPr>
            </w:tcPrChange>
          </w:tcPr>
          <w:p w14:paraId="53DD5178" w14:textId="77777777" w:rsidR="00BA075F" w:rsidRPr="00AD2867" w:rsidRDefault="00BA075F">
            <w:pPr>
              <w:spacing w:line="276" w:lineRule="auto"/>
              <w:jc w:val="center"/>
              <w:rPr>
                <w:lang w:val="en-CA"/>
              </w:rPr>
              <w:pPrChange w:id="252" w:author="Dmitry Tebaykin" w:date="2016-12-13T16:27:00Z">
                <w:pPr>
                  <w:jc w:val="center"/>
                </w:pPr>
              </w:pPrChange>
            </w:pPr>
            <w:r w:rsidRPr="00AD2867">
              <w:rPr>
                <w:lang w:val="en-CA"/>
              </w:rPr>
              <w:t>1588</w:t>
            </w:r>
          </w:p>
        </w:tc>
        <w:tc>
          <w:tcPr>
            <w:tcW w:w="3151" w:type="dxa"/>
            <w:shd w:val="clear" w:color="auto" w:fill="00B0F0"/>
            <w:tcMar>
              <w:left w:w="103" w:type="dxa"/>
            </w:tcMar>
            <w:vAlign w:val="center"/>
            <w:tcPrChange w:id="253" w:author="Dmitry Tebaykin" w:date="2016-12-13T16:28:00Z">
              <w:tcPr>
                <w:tcW w:w="3151" w:type="dxa"/>
                <w:shd w:val="clear" w:color="auto" w:fill="00B0F0"/>
                <w:tcMar>
                  <w:left w:w="103" w:type="dxa"/>
                </w:tcMar>
                <w:vAlign w:val="center"/>
              </w:tcPr>
            </w:tcPrChange>
          </w:tcPr>
          <w:p w14:paraId="6C8B55FD" w14:textId="77777777" w:rsidR="00BA075F" w:rsidRPr="00AD2867" w:rsidRDefault="00BA075F">
            <w:pPr>
              <w:spacing w:line="276" w:lineRule="auto"/>
              <w:jc w:val="right"/>
              <w:rPr>
                <w:b/>
                <w:lang w:val="en-CA"/>
              </w:rPr>
              <w:pPrChange w:id="254" w:author="Dmitry Tebaykin" w:date="2016-12-13T16:27:00Z">
                <w:pPr>
                  <w:jc w:val="right"/>
                </w:pPr>
              </w:pPrChange>
            </w:pPr>
            <w:r w:rsidRPr="00AD2867">
              <w:rPr>
                <w:b/>
                <w:lang w:val="en-CA"/>
              </w:rPr>
              <w:t>Internal [K]</w:t>
            </w:r>
          </w:p>
        </w:tc>
        <w:tc>
          <w:tcPr>
            <w:tcW w:w="1170" w:type="dxa"/>
            <w:shd w:val="clear" w:color="auto" w:fill="00B0F0"/>
            <w:tcMar>
              <w:left w:w="103" w:type="dxa"/>
            </w:tcMar>
            <w:vAlign w:val="center"/>
            <w:tcPrChange w:id="255" w:author="Dmitry Tebaykin" w:date="2016-12-13T16:28:00Z">
              <w:tcPr>
                <w:tcW w:w="1170" w:type="dxa"/>
                <w:shd w:val="clear" w:color="auto" w:fill="00B0F0"/>
                <w:tcMar>
                  <w:left w:w="103" w:type="dxa"/>
                </w:tcMar>
                <w:vAlign w:val="center"/>
              </w:tcPr>
            </w:tcPrChange>
          </w:tcPr>
          <w:p w14:paraId="386EB7B5" w14:textId="77777777" w:rsidR="00BA075F" w:rsidRPr="00AD2867" w:rsidRDefault="00BA075F">
            <w:pPr>
              <w:spacing w:line="276" w:lineRule="auto"/>
              <w:jc w:val="center"/>
              <w:rPr>
                <w:lang w:val="en-CA"/>
              </w:rPr>
              <w:pPrChange w:id="256" w:author="Dmitry Tebaykin" w:date="2016-12-13T16:27:00Z">
                <w:pPr>
                  <w:jc w:val="center"/>
                </w:pPr>
              </w:pPrChange>
            </w:pPr>
            <w:r w:rsidRPr="00AD2867">
              <w:rPr>
                <w:lang w:val="en-CA"/>
              </w:rPr>
              <w:t>1466</w:t>
            </w:r>
          </w:p>
        </w:tc>
      </w:tr>
      <w:tr w:rsidR="00BA075F" w14:paraId="245A7A08" w14:textId="77777777" w:rsidTr="00D965C7">
        <w:trPr>
          <w:trHeight w:val="263"/>
          <w:trPrChange w:id="257" w:author="Dmitry Tebaykin" w:date="2016-12-13T16:28:00Z">
            <w:trPr>
              <w:trHeight w:val="263"/>
            </w:trPr>
          </w:trPrChange>
        </w:trPr>
        <w:tc>
          <w:tcPr>
            <w:tcW w:w="5209" w:type="dxa"/>
            <w:gridSpan w:val="2"/>
            <w:shd w:val="clear" w:color="auto" w:fill="auto"/>
            <w:tcMar>
              <w:left w:w="103" w:type="dxa"/>
            </w:tcMar>
            <w:vAlign w:val="center"/>
            <w:tcPrChange w:id="258" w:author="Dmitry Tebaykin" w:date="2016-12-13T16:28:00Z">
              <w:tcPr>
                <w:tcW w:w="5209" w:type="dxa"/>
                <w:gridSpan w:val="2"/>
                <w:shd w:val="clear" w:color="auto" w:fill="auto"/>
                <w:tcMar>
                  <w:left w:w="103" w:type="dxa"/>
                </w:tcMar>
                <w:vAlign w:val="center"/>
              </w:tcPr>
            </w:tcPrChange>
          </w:tcPr>
          <w:p w14:paraId="7B2C4DF5" w14:textId="77777777" w:rsidR="00BA075F" w:rsidRPr="00AD2867" w:rsidRDefault="00BA075F">
            <w:pPr>
              <w:spacing w:line="276" w:lineRule="auto"/>
              <w:jc w:val="center"/>
              <w:rPr>
                <w:lang w:val="en-CA"/>
              </w:rPr>
              <w:pPrChange w:id="259" w:author="Dmitry Tebaykin" w:date="2016-12-13T16:27:00Z">
                <w:pPr>
                  <w:jc w:val="center"/>
                </w:pPr>
              </w:pPrChange>
            </w:pPr>
          </w:p>
        </w:tc>
        <w:tc>
          <w:tcPr>
            <w:tcW w:w="3151" w:type="dxa"/>
            <w:shd w:val="clear" w:color="auto" w:fill="00B0F0"/>
            <w:tcMar>
              <w:left w:w="103" w:type="dxa"/>
            </w:tcMar>
            <w:vAlign w:val="center"/>
            <w:tcPrChange w:id="260" w:author="Dmitry Tebaykin" w:date="2016-12-13T16:28:00Z">
              <w:tcPr>
                <w:tcW w:w="3151" w:type="dxa"/>
                <w:shd w:val="clear" w:color="auto" w:fill="00B0F0"/>
                <w:tcMar>
                  <w:left w:w="103" w:type="dxa"/>
                </w:tcMar>
                <w:vAlign w:val="center"/>
              </w:tcPr>
            </w:tcPrChange>
          </w:tcPr>
          <w:p w14:paraId="6DB7B6A6" w14:textId="77777777" w:rsidR="00BA075F" w:rsidRPr="00AD2867" w:rsidRDefault="00BA075F">
            <w:pPr>
              <w:spacing w:line="276" w:lineRule="auto"/>
              <w:jc w:val="right"/>
              <w:rPr>
                <w:b/>
                <w:lang w:val="en-CA"/>
              </w:rPr>
              <w:pPrChange w:id="261" w:author="Dmitry Tebaykin" w:date="2016-12-13T16:27:00Z">
                <w:pPr>
                  <w:jc w:val="right"/>
                </w:pPr>
              </w:pPrChange>
            </w:pPr>
            <w:r w:rsidRPr="00AD2867">
              <w:rPr>
                <w:b/>
                <w:lang w:val="en-CA"/>
              </w:rPr>
              <w:t>Internal [Cl]</w:t>
            </w:r>
          </w:p>
        </w:tc>
        <w:tc>
          <w:tcPr>
            <w:tcW w:w="1170" w:type="dxa"/>
            <w:shd w:val="clear" w:color="auto" w:fill="00B0F0"/>
            <w:tcMar>
              <w:left w:w="103" w:type="dxa"/>
            </w:tcMar>
            <w:vAlign w:val="center"/>
            <w:tcPrChange w:id="262" w:author="Dmitry Tebaykin" w:date="2016-12-13T16:28:00Z">
              <w:tcPr>
                <w:tcW w:w="1170" w:type="dxa"/>
                <w:shd w:val="clear" w:color="auto" w:fill="00B0F0"/>
                <w:tcMar>
                  <w:left w:w="103" w:type="dxa"/>
                </w:tcMar>
                <w:vAlign w:val="center"/>
              </w:tcPr>
            </w:tcPrChange>
          </w:tcPr>
          <w:p w14:paraId="3BE6E7E1" w14:textId="77777777" w:rsidR="00BA075F" w:rsidRPr="00AD2867" w:rsidRDefault="00BA075F">
            <w:pPr>
              <w:spacing w:line="276" w:lineRule="auto"/>
              <w:jc w:val="center"/>
              <w:rPr>
                <w:lang w:val="en-CA"/>
              </w:rPr>
              <w:pPrChange w:id="263" w:author="Dmitry Tebaykin" w:date="2016-12-13T16:27:00Z">
                <w:pPr>
                  <w:jc w:val="center"/>
                </w:pPr>
              </w:pPrChange>
            </w:pPr>
            <w:r w:rsidRPr="00AD2867">
              <w:rPr>
                <w:lang w:val="en-CA"/>
              </w:rPr>
              <w:t>1340</w:t>
            </w:r>
          </w:p>
        </w:tc>
      </w:tr>
      <w:tr w:rsidR="00BA075F" w14:paraId="1176F4FC" w14:textId="77777777" w:rsidTr="00D965C7">
        <w:trPr>
          <w:trHeight w:val="263"/>
          <w:trPrChange w:id="264" w:author="Dmitry Tebaykin" w:date="2016-12-13T16:28:00Z">
            <w:trPr>
              <w:trHeight w:val="263"/>
            </w:trPr>
          </w:trPrChange>
        </w:trPr>
        <w:tc>
          <w:tcPr>
            <w:tcW w:w="5209" w:type="dxa"/>
            <w:gridSpan w:val="2"/>
            <w:shd w:val="clear" w:color="auto" w:fill="FFC000"/>
            <w:tcMar>
              <w:left w:w="103" w:type="dxa"/>
            </w:tcMar>
            <w:vAlign w:val="center"/>
            <w:tcPrChange w:id="265" w:author="Dmitry Tebaykin" w:date="2016-12-13T16:28:00Z">
              <w:tcPr>
                <w:tcW w:w="5209" w:type="dxa"/>
                <w:gridSpan w:val="2"/>
                <w:shd w:val="clear" w:color="auto" w:fill="FFC000"/>
                <w:tcMar>
                  <w:left w:w="103" w:type="dxa"/>
                </w:tcMar>
                <w:vAlign w:val="center"/>
              </w:tcPr>
            </w:tcPrChange>
          </w:tcPr>
          <w:p w14:paraId="3E084FD6" w14:textId="77777777" w:rsidR="00BA075F" w:rsidRPr="00EF666C" w:rsidRDefault="00BA075F">
            <w:pPr>
              <w:spacing w:line="276" w:lineRule="auto"/>
              <w:rPr>
                <w:b/>
                <w:lang w:val="en-CA"/>
              </w:rPr>
              <w:pPrChange w:id="266" w:author="Dmitry Tebaykin" w:date="2016-12-13T16:27:00Z">
                <w:pPr/>
              </w:pPrChange>
            </w:pPr>
            <w:r w:rsidRPr="00EF666C">
              <w:rPr>
                <w:b/>
                <w:lang w:val="en-CA"/>
              </w:rPr>
              <w:t>Basic metadata:</w:t>
            </w:r>
          </w:p>
        </w:tc>
        <w:tc>
          <w:tcPr>
            <w:tcW w:w="3151" w:type="dxa"/>
            <w:shd w:val="clear" w:color="auto" w:fill="00B0F0"/>
            <w:tcMar>
              <w:left w:w="103" w:type="dxa"/>
            </w:tcMar>
            <w:vAlign w:val="center"/>
            <w:tcPrChange w:id="267" w:author="Dmitry Tebaykin" w:date="2016-12-13T16:28:00Z">
              <w:tcPr>
                <w:tcW w:w="3151" w:type="dxa"/>
                <w:shd w:val="clear" w:color="auto" w:fill="00B0F0"/>
                <w:tcMar>
                  <w:left w:w="103" w:type="dxa"/>
                </w:tcMar>
                <w:vAlign w:val="center"/>
              </w:tcPr>
            </w:tcPrChange>
          </w:tcPr>
          <w:p w14:paraId="5FEB90CB" w14:textId="77777777" w:rsidR="00BA075F" w:rsidRPr="00AD2867" w:rsidRDefault="00BA075F">
            <w:pPr>
              <w:spacing w:line="276" w:lineRule="auto"/>
              <w:jc w:val="right"/>
              <w:rPr>
                <w:b/>
                <w:lang w:val="en-CA"/>
              </w:rPr>
              <w:pPrChange w:id="268" w:author="Dmitry Tebaykin" w:date="2016-12-13T16:27:00Z">
                <w:pPr>
                  <w:jc w:val="right"/>
                </w:pPr>
              </w:pPrChange>
            </w:pPr>
            <w:r w:rsidRPr="00AD2867">
              <w:rPr>
                <w:b/>
                <w:lang w:val="en-CA"/>
              </w:rPr>
              <w:t>Internal [Mg]</w:t>
            </w:r>
          </w:p>
        </w:tc>
        <w:tc>
          <w:tcPr>
            <w:tcW w:w="1170" w:type="dxa"/>
            <w:shd w:val="clear" w:color="auto" w:fill="00B0F0"/>
            <w:tcMar>
              <w:left w:w="103" w:type="dxa"/>
            </w:tcMar>
            <w:vAlign w:val="center"/>
            <w:tcPrChange w:id="269" w:author="Dmitry Tebaykin" w:date="2016-12-13T16:28:00Z">
              <w:tcPr>
                <w:tcW w:w="1170" w:type="dxa"/>
                <w:shd w:val="clear" w:color="auto" w:fill="00B0F0"/>
                <w:tcMar>
                  <w:left w:w="103" w:type="dxa"/>
                </w:tcMar>
                <w:vAlign w:val="center"/>
              </w:tcPr>
            </w:tcPrChange>
          </w:tcPr>
          <w:p w14:paraId="6B1EA398" w14:textId="77777777" w:rsidR="00BA075F" w:rsidRPr="00AD2867" w:rsidRDefault="00BA075F">
            <w:pPr>
              <w:spacing w:line="276" w:lineRule="auto"/>
              <w:jc w:val="center"/>
              <w:rPr>
                <w:lang w:val="en-CA"/>
              </w:rPr>
              <w:pPrChange w:id="270" w:author="Dmitry Tebaykin" w:date="2016-12-13T16:27:00Z">
                <w:pPr>
                  <w:jc w:val="center"/>
                </w:pPr>
              </w:pPrChange>
            </w:pPr>
            <w:r w:rsidRPr="00AD2867">
              <w:rPr>
                <w:lang w:val="en-CA"/>
              </w:rPr>
              <w:t>1217</w:t>
            </w:r>
          </w:p>
        </w:tc>
      </w:tr>
      <w:tr w:rsidR="00BA075F" w14:paraId="2910B826" w14:textId="77777777" w:rsidTr="00D965C7">
        <w:trPr>
          <w:trHeight w:val="263"/>
          <w:trPrChange w:id="271" w:author="Dmitry Tebaykin" w:date="2016-12-13T16:28:00Z">
            <w:trPr>
              <w:trHeight w:val="263"/>
            </w:trPr>
          </w:trPrChange>
        </w:trPr>
        <w:tc>
          <w:tcPr>
            <w:tcW w:w="4077" w:type="dxa"/>
            <w:shd w:val="clear" w:color="auto" w:fill="FFC000"/>
            <w:tcMar>
              <w:left w:w="103" w:type="dxa"/>
            </w:tcMar>
            <w:vAlign w:val="center"/>
            <w:tcPrChange w:id="272" w:author="Dmitry Tebaykin" w:date="2016-12-13T16:28:00Z">
              <w:tcPr>
                <w:tcW w:w="4077" w:type="dxa"/>
                <w:shd w:val="clear" w:color="auto" w:fill="FFC000"/>
                <w:tcMar>
                  <w:left w:w="103" w:type="dxa"/>
                </w:tcMar>
                <w:vAlign w:val="center"/>
              </w:tcPr>
            </w:tcPrChange>
          </w:tcPr>
          <w:p w14:paraId="1BA11747" w14:textId="77777777" w:rsidR="00BA075F" w:rsidRPr="007A27DA" w:rsidRDefault="00BA075F">
            <w:pPr>
              <w:spacing w:line="276" w:lineRule="auto"/>
              <w:jc w:val="right"/>
              <w:rPr>
                <w:b/>
                <w:lang w:val="en-CA"/>
              </w:rPr>
              <w:pPrChange w:id="273" w:author="Dmitry Tebaykin" w:date="2016-12-13T16:27:00Z">
                <w:pPr>
                  <w:jc w:val="right"/>
                </w:pPr>
              </w:pPrChange>
            </w:pPr>
            <w:r w:rsidRPr="007A27DA">
              <w:rPr>
                <w:b/>
                <w:lang w:val="en-CA"/>
              </w:rPr>
              <w:t>Species</w:t>
            </w:r>
          </w:p>
        </w:tc>
        <w:tc>
          <w:tcPr>
            <w:tcW w:w="1132" w:type="dxa"/>
            <w:shd w:val="clear" w:color="auto" w:fill="FFC000"/>
            <w:tcMar>
              <w:left w:w="103" w:type="dxa"/>
            </w:tcMar>
            <w:vAlign w:val="center"/>
            <w:tcPrChange w:id="274" w:author="Dmitry Tebaykin" w:date="2016-12-13T16:28:00Z">
              <w:tcPr>
                <w:tcW w:w="1132" w:type="dxa"/>
                <w:shd w:val="clear" w:color="auto" w:fill="FFC000"/>
                <w:tcMar>
                  <w:left w:w="103" w:type="dxa"/>
                </w:tcMar>
                <w:vAlign w:val="center"/>
              </w:tcPr>
            </w:tcPrChange>
          </w:tcPr>
          <w:p w14:paraId="0E06CD52" w14:textId="77777777" w:rsidR="00BA075F" w:rsidRPr="00AD2867" w:rsidRDefault="00BA075F">
            <w:pPr>
              <w:spacing w:line="276" w:lineRule="auto"/>
              <w:jc w:val="center"/>
              <w:rPr>
                <w:lang w:val="en-CA"/>
              </w:rPr>
              <w:pPrChange w:id="275" w:author="Dmitry Tebaykin" w:date="2016-12-13T16:27:00Z">
                <w:pPr>
                  <w:jc w:val="center"/>
                </w:pPr>
              </w:pPrChange>
            </w:pPr>
            <w:r w:rsidRPr="00AD2867">
              <w:rPr>
                <w:lang w:val="en-CA"/>
              </w:rPr>
              <w:t>943</w:t>
            </w:r>
          </w:p>
        </w:tc>
        <w:tc>
          <w:tcPr>
            <w:tcW w:w="3151" w:type="dxa"/>
            <w:shd w:val="clear" w:color="auto" w:fill="00B0F0"/>
            <w:tcMar>
              <w:left w:w="103" w:type="dxa"/>
            </w:tcMar>
            <w:vAlign w:val="center"/>
            <w:tcPrChange w:id="276" w:author="Dmitry Tebaykin" w:date="2016-12-13T16:28:00Z">
              <w:tcPr>
                <w:tcW w:w="3151" w:type="dxa"/>
                <w:shd w:val="clear" w:color="auto" w:fill="00B0F0"/>
                <w:tcMar>
                  <w:left w:w="103" w:type="dxa"/>
                </w:tcMar>
                <w:vAlign w:val="center"/>
              </w:tcPr>
            </w:tcPrChange>
          </w:tcPr>
          <w:p w14:paraId="35FF840D" w14:textId="77777777" w:rsidR="00BA075F" w:rsidRPr="00AD2867" w:rsidRDefault="00BA075F">
            <w:pPr>
              <w:spacing w:line="276" w:lineRule="auto"/>
              <w:jc w:val="right"/>
              <w:rPr>
                <w:b/>
                <w:lang w:val="en-CA"/>
              </w:rPr>
              <w:pPrChange w:id="277" w:author="Dmitry Tebaykin" w:date="2016-12-13T16:27:00Z">
                <w:pPr>
                  <w:jc w:val="right"/>
                </w:pPr>
              </w:pPrChange>
            </w:pPr>
            <w:r w:rsidRPr="00AD2867">
              <w:rPr>
                <w:b/>
                <w:lang w:val="en-CA"/>
              </w:rPr>
              <w:t>Internal [Ca]</w:t>
            </w:r>
          </w:p>
        </w:tc>
        <w:tc>
          <w:tcPr>
            <w:tcW w:w="1170" w:type="dxa"/>
            <w:shd w:val="clear" w:color="auto" w:fill="00B0F0"/>
            <w:tcMar>
              <w:left w:w="103" w:type="dxa"/>
            </w:tcMar>
            <w:vAlign w:val="center"/>
            <w:tcPrChange w:id="278" w:author="Dmitry Tebaykin" w:date="2016-12-13T16:28:00Z">
              <w:tcPr>
                <w:tcW w:w="1170" w:type="dxa"/>
                <w:shd w:val="clear" w:color="auto" w:fill="00B0F0"/>
                <w:tcMar>
                  <w:left w:w="103" w:type="dxa"/>
                </w:tcMar>
                <w:vAlign w:val="center"/>
              </w:tcPr>
            </w:tcPrChange>
          </w:tcPr>
          <w:p w14:paraId="2679C895" w14:textId="77777777" w:rsidR="00BA075F" w:rsidRPr="00AD2867" w:rsidRDefault="00BA075F">
            <w:pPr>
              <w:spacing w:line="276" w:lineRule="auto"/>
              <w:jc w:val="center"/>
              <w:rPr>
                <w:lang w:val="en-CA"/>
              </w:rPr>
              <w:pPrChange w:id="279" w:author="Dmitry Tebaykin" w:date="2016-12-13T16:27:00Z">
                <w:pPr>
                  <w:jc w:val="center"/>
                </w:pPr>
              </w:pPrChange>
            </w:pPr>
            <w:r w:rsidRPr="00AD2867">
              <w:rPr>
                <w:lang w:val="en-CA"/>
              </w:rPr>
              <w:t>244</w:t>
            </w:r>
          </w:p>
        </w:tc>
      </w:tr>
      <w:tr w:rsidR="00BA075F" w14:paraId="186162FC" w14:textId="77777777" w:rsidTr="00D965C7">
        <w:trPr>
          <w:trHeight w:val="263"/>
          <w:trPrChange w:id="280" w:author="Dmitry Tebaykin" w:date="2016-12-13T16:28:00Z">
            <w:trPr>
              <w:trHeight w:val="263"/>
            </w:trPr>
          </w:trPrChange>
        </w:trPr>
        <w:tc>
          <w:tcPr>
            <w:tcW w:w="4077" w:type="dxa"/>
            <w:shd w:val="clear" w:color="auto" w:fill="FFC000"/>
            <w:tcMar>
              <w:left w:w="103" w:type="dxa"/>
            </w:tcMar>
            <w:vAlign w:val="center"/>
            <w:tcPrChange w:id="281" w:author="Dmitry Tebaykin" w:date="2016-12-13T16:28:00Z">
              <w:tcPr>
                <w:tcW w:w="4077" w:type="dxa"/>
                <w:shd w:val="clear" w:color="auto" w:fill="FFC000"/>
                <w:tcMar>
                  <w:left w:w="103" w:type="dxa"/>
                </w:tcMar>
                <w:vAlign w:val="center"/>
              </w:tcPr>
            </w:tcPrChange>
          </w:tcPr>
          <w:p w14:paraId="0175503E" w14:textId="77777777" w:rsidR="00BA075F" w:rsidRPr="007A27DA" w:rsidRDefault="00BA075F">
            <w:pPr>
              <w:spacing w:line="276" w:lineRule="auto"/>
              <w:jc w:val="right"/>
              <w:rPr>
                <w:b/>
                <w:lang w:val="en-CA"/>
              </w:rPr>
              <w:pPrChange w:id="282" w:author="Dmitry Tebaykin" w:date="2016-12-13T16:27:00Z">
                <w:pPr>
                  <w:jc w:val="right"/>
                </w:pPr>
              </w:pPrChange>
            </w:pPr>
            <w:r w:rsidRPr="007A27DA">
              <w:rPr>
                <w:b/>
                <w:lang w:val="en-CA"/>
              </w:rPr>
              <w:t>Strain</w:t>
            </w:r>
          </w:p>
        </w:tc>
        <w:tc>
          <w:tcPr>
            <w:tcW w:w="1132" w:type="dxa"/>
            <w:shd w:val="clear" w:color="auto" w:fill="FFC000"/>
            <w:tcMar>
              <w:left w:w="103" w:type="dxa"/>
            </w:tcMar>
            <w:vAlign w:val="center"/>
            <w:tcPrChange w:id="283" w:author="Dmitry Tebaykin" w:date="2016-12-13T16:28:00Z">
              <w:tcPr>
                <w:tcW w:w="1132" w:type="dxa"/>
                <w:shd w:val="clear" w:color="auto" w:fill="FFC000"/>
                <w:tcMar>
                  <w:left w:w="103" w:type="dxa"/>
                </w:tcMar>
                <w:vAlign w:val="center"/>
              </w:tcPr>
            </w:tcPrChange>
          </w:tcPr>
          <w:p w14:paraId="0C94041D" w14:textId="77777777" w:rsidR="00BA075F" w:rsidRPr="00AD2867" w:rsidRDefault="00BA075F">
            <w:pPr>
              <w:spacing w:line="276" w:lineRule="auto"/>
              <w:jc w:val="center"/>
              <w:rPr>
                <w:lang w:val="en-CA"/>
              </w:rPr>
              <w:pPrChange w:id="284" w:author="Dmitry Tebaykin" w:date="2016-12-13T16:27:00Z">
                <w:pPr>
                  <w:jc w:val="center"/>
                </w:pPr>
              </w:pPrChange>
            </w:pPr>
            <w:r w:rsidRPr="00AD2867">
              <w:rPr>
                <w:lang w:val="en-CA"/>
              </w:rPr>
              <w:t>887</w:t>
            </w:r>
          </w:p>
        </w:tc>
        <w:tc>
          <w:tcPr>
            <w:tcW w:w="3151" w:type="dxa"/>
            <w:shd w:val="clear" w:color="auto" w:fill="00B0F0"/>
            <w:tcMar>
              <w:left w:w="103" w:type="dxa"/>
            </w:tcMar>
            <w:vAlign w:val="center"/>
            <w:tcPrChange w:id="285" w:author="Dmitry Tebaykin" w:date="2016-12-13T16:28:00Z">
              <w:tcPr>
                <w:tcW w:w="3151" w:type="dxa"/>
                <w:shd w:val="clear" w:color="auto" w:fill="00B0F0"/>
                <w:tcMar>
                  <w:left w:w="103" w:type="dxa"/>
                </w:tcMar>
                <w:vAlign w:val="center"/>
              </w:tcPr>
            </w:tcPrChange>
          </w:tcPr>
          <w:p w14:paraId="256E78BF" w14:textId="77777777" w:rsidR="00BA075F" w:rsidRPr="00AD2867" w:rsidRDefault="00BA075F">
            <w:pPr>
              <w:spacing w:line="276" w:lineRule="auto"/>
              <w:jc w:val="right"/>
              <w:rPr>
                <w:b/>
                <w:lang w:val="en-CA"/>
              </w:rPr>
              <w:pPrChange w:id="286" w:author="Dmitry Tebaykin" w:date="2016-12-13T16:27:00Z">
                <w:pPr>
                  <w:jc w:val="right"/>
                </w:pPr>
              </w:pPrChange>
            </w:pPr>
            <w:r w:rsidRPr="00AD2867">
              <w:rPr>
                <w:b/>
                <w:lang w:val="en-CA"/>
              </w:rPr>
              <w:t>Internal [Cs]</w:t>
            </w:r>
          </w:p>
        </w:tc>
        <w:tc>
          <w:tcPr>
            <w:tcW w:w="1170" w:type="dxa"/>
            <w:shd w:val="clear" w:color="auto" w:fill="00B0F0"/>
            <w:tcMar>
              <w:left w:w="103" w:type="dxa"/>
            </w:tcMar>
            <w:vAlign w:val="center"/>
            <w:tcPrChange w:id="287" w:author="Dmitry Tebaykin" w:date="2016-12-13T16:28:00Z">
              <w:tcPr>
                <w:tcW w:w="1170" w:type="dxa"/>
                <w:shd w:val="clear" w:color="auto" w:fill="00B0F0"/>
                <w:tcMar>
                  <w:left w:w="103" w:type="dxa"/>
                </w:tcMar>
                <w:vAlign w:val="center"/>
              </w:tcPr>
            </w:tcPrChange>
          </w:tcPr>
          <w:p w14:paraId="1A1AFCCF" w14:textId="77777777" w:rsidR="00BA075F" w:rsidRPr="00AD2867" w:rsidRDefault="00BA075F">
            <w:pPr>
              <w:spacing w:line="276" w:lineRule="auto"/>
              <w:jc w:val="center"/>
              <w:rPr>
                <w:lang w:val="en-CA"/>
              </w:rPr>
              <w:pPrChange w:id="288" w:author="Dmitry Tebaykin" w:date="2016-12-13T16:27:00Z">
                <w:pPr>
                  <w:jc w:val="center"/>
                </w:pPr>
              </w:pPrChange>
            </w:pPr>
            <w:r w:rsidRPr="00AD2867">
              <w:rPr>
                <w:lang w:val="en-CA"/>
              </w:rPr>
              <w:t>60</w:t>
            </w:r>
          </w:p>
        </w:tc>
      </w:tr>
      <w:tr w:rsidR="00BA075F" w14:paraId="152581EB" w14:textId="77777777" w:rsidTr="00D965C7">
        <w:trPr>
          <w:trHeight w:val="297"/>
          <w:trPrChange w:id="289" w:author="Dmitry Tebaykin" w:date="2016-12-13T16:28:00Z">
            <w:trPr>
              <w:trHeight w:val="297"/>
            </w:trPr>
          </w:trPrChange>
        </w:trPr>
        <w:tc>
          <w:tcPr>
            <w:tcW w:w="4077" w:type="dxa"/>
            <w:shd w:val="clear" w:color="auto" w:fill="FFC000"/>
            <w:tcMar>
              <w:left w:w="103" w:type="dxa"/>
            </w:tcMar>
            <w:vAlign w:val="center"/>
            <w:tcPrChange w:id="290" w:author="Dmitry Tebaykin" w:date="2016-12-13T16:28:00Z">
              <w:tcPr>
                <w:tcW w:w="4077" w:type="dxa"/>
                <w:shd w:val="clear" w:color="auto" w:fill="FFC000"/>
                <w:tcMar>
                  <w:left w:w="103" w:type="dxa"/>
                </w:tcMar>
                <w:vAlign w:val="center"/>
              </w:tcPr>
            </w:tcPrChange>
          </w:tcPr>
          <w:p w14:paraId="6B1F2E34" w14:textId="77777777" w:rsidR="00BA075F" w:rsidRPr="007A27DA" w:rsidRDefault="00BA075F">
            <w:pPr>
              <w:spacing w:line="276" w:lineRule="auto"/>
              <w:jc w:val="right"/>
              <w:rPr>
                <w:b/>
                <w:lang w:val="en-CA"/>
              </w:rPr>
              <w:pPrChange w:id="291" w:author="Dmitry Tebaykin" w:date="2016-12-13T16:27:00Z">
                <w:pPr>
                  <w:jc w:val="right"/>
                </w:pPr>
              </w:pPrChange>
            </w:pPr>
            <w:r w:rsidRPr="007A27DA">
              <w:rPr>
                <w:b/>
                <w:lang w:val="en-CA"/>
              </w:rPr>
              <w:t>Electrode Type</w:t>
            </w:r>
          </w:p>
        </w:tc>
        <w:tc>
          <w:tcPr>
            <w:tcW w:w="1132" w:type="dxa"/>
            <w:shd w:val="clear" w:color="auto" w:fill="FFC000"/>
            <w:tcMar>
              <w:left w:w="103" w:type="dxa"/>
            </w:tcMar>
            <w:vAlign w:val="center"/>
            <w:tcPrChange w:id="292" w:author="Dmitry Tebaykin" w:date="2016-12-13T16:28:00Z">
              <w:tcPr>
                <w:tcW w:w="1132" w:type="dxa"/>
                <w:shd w:val="clear" w:color="auto" w:fill="FFC000"/>
                <w:tcMar>
                  <w:left w:w="103" w:type="dxa"/>
                </w:tcMar>
                <w:vAlign w:val="center"/>
              </w:tcPr>
            </w:tcPrChange>
          </w:tcPr>
          <w:p w14:paraId="263C827B" w14:textId="77777777" w:rsidR="00BA075F" w:rsidRPr="00AD2867" w:rsidRDefault="00BA075F">
            <w:pPr>
              <w:spacing w:line="276" w:lineRule="auto"/>
              <w:jc w:val="center"/>
              <w:rPr>
                <w:lang w:val="en-CA"/>
              </w:rPr>
              <w:pPrChange w:id="293" w:author="Dmitry Tebaykin" w:date="2016-12-13T16:27:00Z">
                <w:pPr>
                  <w:jc w:val="center"/>
                </w:pPr>
              </w:pPrChange>
            </w:pPr>
            <w:r w:rsidRPr="00AD2867">
              <w:rPr>
                <w:lang w:val="en-CA"/>
              </w:rPr>
              <w:t>943</w:t>
            </w:r>
          </w:p>
        </w:tc>
        <w:tc>
          <w:tcPr>
            <w:tcW w:w="3151" w:type="dxa"/>
            <w:shd w:val="clear" w:color="auto" w:fill="00B0F0"/>
            <w:tcMar>
              <w:left w:w="103" w:type="dxa"/>
            </w:tcMar>
            <w:vAlign w:val="center"/>
            <w:tcPrChange w:id="294" w:author="Dmitry Tebaykin" w:date="2016-12-13T16:28:00Z">
              <w:tcPr>
                <w:tcW w:w="3151" w:type="dxa"/>
                <w:shd w:val="clear" w:color="auto" w:fill="00B0F0"/>
                <w:tcMar>
                  <w:left w:w="103" w:type="dxa"/>
                </w:tcMar>
                <w:vAlign w:val="center"/>
              </w:tcPr>
            </w:tcPrChange>
          </w:tcPr>
          <w:p w14:paraId="7A667508" w14:textId="77777777" w:rsidR="00BA075F" w:rsidRPr="00AD2867" w:rsidRDefault="00BA075F">
            <w:pPr>
              <w:spacing w:line="276" w:lineRule="auto"/>
              <w:jc w:val="right"/>
              <w:rPr>
                <w:b/>
                <w:lang w:val="en-CA"/>
              </w:rPr>
              <w:pPrChange w:id="295" w:author="Dmitry Tebaykin" w:date="2016-12-13T16:27:00Z">
                <w:pPr>
                  <w:jc w:val="right"/>
                </w:pPr>
              </w:pPrChange>
            </w:pPr>
            <w:r w:rsidRPr="00AD2867">
              <w:rPr>
                <w:b/>
                <w:lang w:val="en-CA"/>
              </w:rPr>
              <w:t>Internal [glucose]</w:t>
            </w:r>
          </w:p>
        </w:tc>
        <w:tc>
          <w:tcPr>
            <w:tcW w:w="1170" w:type="dxa"/>
            <w:shd w:val="clear" w:color="auto" w:fill="00B0F0"/>
            <w:tcMar>
              <w:left w:w="103" w:type="dxa"/>
            </w:tcMar>
            <w:vAlign w:val="center"/>
            <w:tcPrChange w:id="296" w:author="Dmitry Tebaykin" w:date="2016-12-13T16:28:00Z">
              <w:tcPr>
                <w:tcW w:w="1170" w:type="dxa"/>
                <w:shd w:val="clear" w:color="auto" w:fill="00B0F0"/>
                <w:tcMar>
                  <w:left w:w="103" w:type="dxa"/>
                </w:tcMar>
                <w:vAlign w:val="center"/>
              </w:tcPr>
            </w:tcPrChange>
          </w:tcPr>
          <w:p w14:paraId="47A4B7A1" w14:textId="77777777" w:rsidR="00BA075F" w:rsidRPr="00AD2867" w:rsidRDefault="00BA075F">
            <w:pPr>
              <w:spacing w:line="276" w:lineRule="auto"/>
              <w:jc w:val="center"/>
              <w:rPr>
                <w:lang w:val="en-CA"/>
              </w:rPr>
              <w:pPrChange w:id="297" w:author="Dmitry Tebaykin" w:date="2016-12-13T16:27:00Z">
                <w:pPr>
                  <w:jc w:val="center"/>
                </w:pPr>
              </w:pPrChange>
            </w:pPr>
            <w:r w:rsidRPr="00AD2867">
              <w:rPr>
                <w:lang w:val="en-CA"/>
              </w:rPr>
              <w:t>46</w:t>
            </w:r>
          </w:p>
        </w:tc>
      </w:tr>
      <w:tr w:rsidR="00BA075F" w14:paraId="09672C0E" w14:textId="77777777" w:rsidTr="00D965C7">
        <w:trPr>
          <w:trHeight w:val="305"/>
          <w:trPrChange w:id="298" w:author="Dmitry Tebaykin" w:date="2016-12-13T16:28:00Z">
            <w:trPr>
              <w:trHeight w:val="305"/>
            </w:trPr>
          </w:trPrChange>
        </w:trPr>
        <w:tc>
          <w:tcPr>
            <w:tcW w:w="4077" w:type="dxa"/>
            <w:shd w:val="clear" w:color="auto" w:fill="FFC000"/>
            <w:tcMar>
              <w:left w:w="103" w:type="dxa"/>
            </w:tcMar>
            <w:vAlign w:val="center"/>
            <w:tcPrChange w:id="299" w:author="Dmitry Tebaykin" w:date="2016-12-13T16:28:00Z">
              <w:tcPr>
                <w:tcW w:w="4077" w:type="dxa"/>
                <w:shd w:val="clear" w:color="auto" w:fill="FFC000"/>
                <w:tcMar>
                  <w:left w:w="103" w:type="dxa"/>
                </w:tcMar>
                <w:vAlign w:val="center"/>
              </w:tcPr>
            </w:tcPrChange>
          </w:tcPr>
          <w:p w14:paraId="5AF5D376" w14:textId="77777777" w:rsidR="00BA075F" w:rsidRPr="007A27DA" w:rsidRDefault="00BA075F">
            <w:pPr>
              <w:spacing w:line="276" w:lineRule="auto"/>
              <w:jc w:val="right"/>
              <w:rPr>
                <w:b/>
                <w:lang w:val="en-CA"/>
              </w:rPr>
              <w:pPrChange w:id="300" w:author="Dmitry Tebaykin" w:date="2016-12-13T16:27:00Z">
                <w:pPr>
                  <w:jc w:val="right"/>
                </w:pPr>
              </w:pPrChange>
            </w:pPr>
            <w:r w:rsidRPr="007A27DA">
              <w:rPr>
                <w:b/>
                <w:lang w:val="en-CA"/>
              </w:rPr>
              <w:t>Preparation Type</w:t>
            </w:r>
          </w:p>
        </w:tc>
        <w:tc>
          <w:tcPr>
            <w:tcW w:w="1132" w:type="dxa"/>
            <w:shd w:val="clear" w:color="auto" w:fill="FFC000"/>
            <w:tcMar>
              <w:left w:w="103" w:type="dxa"/>
            </w:tcMar>
            <w:vAlign w:val="center"/>
            <w:tcPrChange w:id="301" w:author="Dmitry Tebaykin" w:date="2016-12-13T16:28:00Z">
              <w:tcPr>
                <w:tcW w:w="1132" w:type="dxa"/>
                <w:shd w:val="clear" w:color="auto" w:fill="FFC000"/>
                <w:tcMar>
                  <w:left w:w="103" w:type="dxa"/>
                </w:tcMar>
                <w:vAlign w:val="center"/>
              </w:tcPr>
            </w:tcPrChange>
          </w:tcPr>
          <w:p w14:paraId="23BE2D76" w14:textId="77777777" w:rsidR="00BA075F" w:rsidRPr="00AD2867" w:rsidRDefault="00BA075F">
            <w:pPr>
              <w:spacing w:line="276" w:lineRule="auto"/>
              <w:jc w:val="center"/>
              <w:rPr>
                <w:lang w:val="en-CA"/>
              </w:rPr>
              <w:pPrChange w:id="302" w:author="Dmitry Tebaykin" w:date="2016-12-13T16:27:00Z">
                <w:pPr>
                  <w:jc w:val="center"/>
                </w:pPr>
              </w:pPrChange>
            </w:pPr>
            <w:r w:rsidRPr="00AD2867">
              <w:rPr>
                <w:lang w:val="en-CA"/>
              </w:rPr>
              <w:t>943</w:t>
            </w:r>
          </w:p>
        </w:tc>
        <w:tc>
          <w:tcPr>
            <w:tcW w:w="3151" w:type="dxa"/>
            <w:shd w:val="clear" w:color="auto" w:fill="00B0F0"/>
            <w:tcMar>
              <w:left w:w="103" w:type="dxa"/>
            </w:tcMar>
            <w:vAlign w:val="center"/>
            <w:tcPrChange w:id="303" w:author="Dmitry Tebaykin" w:date="2016-12-13T16:28:00Z">
              <w:tcPr>
                <w:tcW w:w="3151" w:type="dxa"/>
                <w:shd w:val="clear" w:color="auto" w:fill="00B0F0"/>
                <w:tcMar>
                  <w:left w:w="103" w:type="dxa"/>
                </w:tcMar>
                <w:vAlign w:val="center"/>
              </w:tcPr>
            </w:tcPrChange>
          </w:tcPr>
          <w:p w14:paraId="51E2C84E" w14:textId="77777777" w:rsidR="00BA075F" w:rsidRPr="00AD2867" w:rsidRDefault="00BA075F">
            <w:pPr>
              <w:spacing w:line="276" w:lineRule="auto"/>
              <w:jc w:val="right"/>
              <w:rPr>
                <w:b/>
                <w:lang w:val="en-CA"/>
              </w:rPr>
              <w:pPrChange w:id="304" w:author="Dmitry Tebaykin" w:date="2016-12-13T16:27:00Z">
                <w:pPr>
                  <w:jc w:val="right"/>
                </w:pPr>
              </w:pPrChange>
            </w:pPr>
            <w:r w:rsidRPr="00AD2867">
              <w:rPr>
                <w:b/>
                <w:lang w:val="en-CA"/>
              </w:rPr>
              <w:t>Internal [HEPES]</w:t>
            </w:r>
          </w:p>
        </w:tc>
        <w:tc>
          <w:tcPr>
            <w:tcW w:w="1170" w:type="dxa"/>
            <w:shd w:val="clear" w:color="auto" w:fill="00B0F0"/>
            <w:tcMar>
              <w:left w:w="103" w:type="dxa"/>
            </w:tcMar>
            <w:vAlign w:val="center"/>
            <w:tcPrChange w:id="305" w:author="Dmitry Tebaykin" w:date="2016-12-13T16:28:00Z">
              <w:tcPr>
                <w:tcW w:w="1170" w:type="dxa"/>
                <w:shd w:val="clear" w:color="auto" w:fill="00B0F0"/>
                <w:tcMar>
                  <w:left w:w="103" w:type="dxa"/>
                </w:tcMar>
                <w:vAlign w:val="center"/>
              </w:tcPr>
            </w:tcPrChange>
          </w:tcPr>
          <w:p w14:paraId="042B3A45" w14:textId="77777777" w:rsidR="00BA075F" w:rsidRPr="00AD2867" w:rsidRDefault="00BA075F">
            <w:pPr>
              <w:spacing w:line="276" w:lineRule="auto"/>
              <w:jc w:val="center"/>
              <w:rPr>
                <w:lang w:val="en-CA"/>
              </w:rPr>
              <w:pPrChange w:id="306" w:author="Dmitry Tebaykin" w:date="2016-12-13T16:27:00Z">
                <w:pPr>
                  <w:jc w:val="center"/>
                </w:pPr>
              </w:pPrChange>
            </w:pPr>
            <w:r w:rsidRPr="00AD2867">
              <w:rPr>
                <w:lang w:val="en-CA"/>
              </w:rPr>
              <w:t>1241</w:t>
            </w:r>
          </w:p>
        </w:tc>
      </w:tr>
      <w:tr w:rsidR="00BA075F" w14:paraId="06F18F53" w14:textId="77777777" w:rsidTr="00D965C7">
        <w:trPr>
          <w:trHeight w:val="263"/>
          <w:trPrChange w:id="307" w:author="Dmitry Tebaykin" w:date="2016-12-13T16:28:00Z">
            <w:trPr>
              <w:trHeight w:val="263"/>
            </w:trPr>
          </w:trPrChange>
        </w:trPr>
        <w:tc>
          <w:tcPr>
            <w:tcW w:w="4077" w:type="dxa"/>
            <w:shd w:val="clear" w:color="auto" w:fill="FFC000"/>
            <w:tcMar>
              <w:left w:w="103" w:type="dxa"/>
            </w:tcMar>
            <w:vAlign w:val="center"/>
            <w:tcPrChange w:id="308" w:author="Dmitry Tebaykin" w:date="2016-12-13T16:28:00Z">
              <w:tcPr>
                <w:tcW w:w="4077" w:type="dxa"/>
                <w:shd w:val="clear" w:color="auto" w:fill="FFC000"/>
                <w:tcMar>
                  <w:left w:w="103" w:type="dxa"/>
                </w:tcMar>
                <w:vAlign w:val="center"/>
              </w:tcPr>
            </w:tcPrChange>
          </w:tcPr>
          <w:p w14:paraId="5611D765" w14:textId="77777777" w:rsidR="00BA075F" w:rsidRPr="007A27DA" w:rsidRDefault="00BA075F">
            <w:pPr>
              <w:spacing w:line="276" w:lineRule="auto"/>
              <w:jc w:val="right"/>
              <w:rPr>
                <w:b/>
                <w:lang w:val="en-CA"/>
              </w:rPr>
              <w:pPrChange w:id="309" w:author="Dmitry Tebaykin" w:date="2016-12-13T16:27:00Z">
                <w:pPr>
                  <w:jc w:val="right"/>
                </w:pPr>
              </w:pPrChange>
            </w:pPr>
            <w:r w:rsidRPr="007A27DA">
              <w:rPr>
                <w:b/>
                <w:lang w:val="en-CA"/>
              </w:rPr>
              <w:t>Recording Temperature</w:t>
            </w:r>
          </w:p>
        </w:tc>
        <w:tc>
          <w:tcPr>
            <w:tcW w:w="1132" w:type="dxa"/>
            <w:shd w:val="clear" w:color="auto" w:fill="FFC000"/>
            <w:tcMar>
              <w:left w:w="103" w:type="dxa"/>
            </w:tcMar>
            <w:vAlign w:val="center"/>
            <w:tcPrChange w:id="310" w:author="Dmitry Tebaykin" w:date="2016-12-13T16:28:00Z">
              <w:tcPr>
                <w:tcW w:w="1132" w:type="dxa"/>
                <w:shd w:val="clear" w:color="auto" w:fill="FFC000"/>
                <w:tcMar>
                  <w:left w:w="103" w:type="dxa"/>
                </w:tcMar>
                <w:vAlign w:val="center"/>
              </w:tcPr>
            </w:tcPrChange>
          </w:tcPr>
          <w:p w14:paraId="05813462" w14:textId="77777777" w:rsidR="00BA075F" w:rsidRPr="00AD2867" w:rsidRDefault="00BA075F">
            <w:pPr>
              <w:spacing w:line="276" w:lineRule="auto"/>
              <w:jc w:val="center"/>
              <w:rPr>
                <w:lang w:val="en-CA"/>
              </w:rPr>
              <w:pPrChange w:id="311" w:author="Dmitry Tebaykin" w:date="2016-12-13T16:27:00Z">
                <w:pPr>
                  <w:jc w:val="center"/>
                </w:pPr>
              </w:pPrChange>
            </w:pPr>
            <w:r w:rsidRPr="00AD2867">
              <w:rPr>
                <w:lang w:val="en-CA"/>
              </w:rPr>
              <w:t>1511</w:t>
            </w:r>
          </w:p>
        </w:tc>
        <w:tc>
          <w:tcPr>
            <w:tcW w:w="3151" w:type="dxa"/>
            <w:shd w:val="clear" w:color="auto" w:fill="00B0F0"/>
            <w:tcMar>
              <w:left w:w="103" w:type="dxa"/>
            </w:tcMar>
            <w:vAlign w:val="center"/>
            <w:tcPrChange w:id="312" w:author="Dmitry Tebaykin" w:date="2016-12-13T16:28:00Z">
              <w:tcPr>
                <w:tcW w:w="3151" w:type="dxa"/>
                <w:shd w:val="clear" w:color="auto" w:fill="00B0F0"/>
                <w:tcMar>
                  <w:left w:w="103" w:type="dxa"/>
                </w:tcMar>
                <w:vAlign w:val="center"/>
              </w:tcPr>
            </w:tcPrChange>
          </w:tcPr>
          <w:p w14:paraId="48C33C4A" w14:textId="77777777" w:rsidR="00BA075F" w:rsidRPr="00AD2867" w:rsidRDefault="00BA075F">
            <w:pPr>
              <w:spacing w:line="276" w:lineRule="auto"/>
              <w:jc w:val="right"/>
              <w:rPr>
                <w:b/>
                <w:lang w:val="en-CA"/>
              </w:rPr>
              <w:pPrChange w:id="313" w:author="Dmitry Tebaykin" w:date="2016-12-13T16:27:00Z">
                <w:pPr>
                  <w:jc w:val="right"/>
                </w:pPr>
              </w:pPrChange>
            </w:pPr>
            <w:r w:rsidRPr="00AD2867">
              <w:rPr>
                <w:b/>
                <w:lang w:val="en-CA"/>
              </w:rPr>
              <w:t>Internal [EGTA]</w:t>
            </w:r>
          </w:p>
        </w:tc>
        <w:tc>
          <w:tcPr>
            <w:tcW w:w="1170" w:type="dxa"/>
            <w:shd w:val="clear" w:color="auto" w:fill="00B0F0"/>
            <w:tcMar>
              <w:left w:w="103" w:type="dxa"/>
            </w:tcMar>
            <w:vAlign w:val="center"/>
            <w:tcPrChange w:id="314" w:author="Dmitry Tebaykin" w:date="2016-12-13T16:28:00Z">
              <w:tcPr>
                <w:tcW w:w="1170" w:type="dxa"/>
                <w:shd w:val="clear" w:color="auto" w:fill="00B0F0"/>
                <w:tcMar>
                  <w:left w:w="103" w:type="dxa"/>
                </w:tcMar>
                <w:vAlign w:val="center"/>
              </w:tcPr>
            </w:tcPrChange>
          </w:tcPr>
          <w:p w14:paraId="04ECAE90" w14:textId="77777777" w:rsidR="00BA075F" w:rsidRPr="00AD2867" w:rsidRDefault="00BA075F">
            <w:pPr>
              <w:spacing w:line="276" w:lineRule="auto"/>
              <w:jc w:val="center"/>
              <w:rPr>
                <w:lang w:val="en-CA"/>
              </w:rPr>
              <w:pPrChange w:id="315" w:author="Dmitry Tebaykin" w:date="2016-12-13T16:27:00Z">
                <w:pPr>
                  <w:jc w:val="center"/>
                </w:pPr>
              </w:pPrChange>
            </w:pPr>
            <w:r w:rsidRPr="00AD2867">
              <w:rPr>
                <w:lang w:val="en-CA"/>
              </w:rPr>
              <w:t>797</w:t>
            </w:r>
          </w:p>
        </w:tc>
      </w:tr>
      <w:tr w:rsidR="00BA075F" w14:paraId="08595304" w14:textId="77777777" w:rsidTr="00D965C7">
        <w:trPr>
          <w:trHeight w:val="263"/>
          <w:trPrChange w:id="316" w:author="Dmitry Tebaykin" w:date="2016-12-13T16:28:00Z">
            <w:trPr>
              <w:trHeight w:val="263"/>
            </w:trPr>
          </w:trPrChange>
        </w:trPr>
        <w:tc>
          <w:tcPr>
            <w:tcW w:w="4077" w:type="dxa"/>
            <w:shd w:val="clear" w:color="auto" w:fill="FFC000"/>
            <w:tcMar>
              <w:left w:w="103" w:type="dxa"/>
            </w:tcMar>
            <w:vAlign w:val="center"/>
            <w:tcPrChange w:id="317" w:author="Dmitry Tebaykin" w:date="2016-12-13T16:28:00Z">
              <w:tcPr>
                <w:tcW w:w="4077" w:type="dxa"/>
                <w:shd w:val="clear" w:color="auto" w:fill="FFC000"/>
                <w:tcMar>
                  <w:left w:w="103" w:type="dxa"/>
                </w:tcMar>
                <w:vAlign w:val="center"/>
              </w:tcPr>
            </w:tcPrChange>
          </w:tcPr>
          <w:p w14:paraId="7C1421CA" w14:textId="77777777" w:rsidR="00BA075F" w:rsidRPr="007A27DA" w:rsidRDefault="00BA075F">
            <w:pPr>
              <w:spacing w:line="276" w:lineRule="auto"/>
              <w:jc w:val="right"/>
              <w:rPr>
                <w:b/>
                <w:lang w:val="en-CA"/>
              </w:rPr>
              <w:pPrChange w:id="318" w:author="Dmitry Tebaykin" w:date="2016-12-13T16:27:00Z">
                <w:pPr>
                  <w:jc w:val="right"/>
                </w:pPr>
              </w:pPrChange>
            </w:pPr>
            <w:r w:rsidRPr="007A27DA">
              <w:rPr>
                <w:b/>
                <w:lang w:val="en-CA"/>
              </w:rPr>
              <w:t>Animal Age</w:t>
            </w:r>
          </w:p>
        </w:tc>
        <w:tc>
          <w:tcPr>
            <w:tcW w:w="1132" w:type="dxa"/>
            <w:shd w:val="clear" w:color="auto" w:fill="FFC000"/>
            <w:tcMar>
              <w:left w:w="103" w:type="dxa"/>
            </w:tcMar>
            <w:vAlign w:val="center"/>
            <w:tcPrChange w:id="319" w:author="Dmitry Tebaykin" w:date="2016-12-13T16:28:00Z">
              <w:tcPr>
                <w:tcW w:w="1132" w:type="dxa"/>
                <w:shd w:val="clear" w:color="auto" w:fill="FFC000"/>
                <w:tcMar>
                  <w:left w:w="103" w:type="dxa"/>
                </w:tcMar>
                <w:vAlign w:val="center"/>
              </w:tcPr>
            </w:tcPrChange>
          </w:tcPr>
          <w:p w14:paraId="2B613CE4" w14:textId="77777777" w:rsidR="00BA075F" w:rsidRPr="00AD2867" w:rsidRDefault="00BA075F">
            <w:pPr>
              <w:spacing w:line="276" w:lineRule="auto"/>
              <w:jc w:val="center"/>
              <w:rPr>
                <w:lang w:val="en-CA"/>
              </w:rPr>
              <w:pPrChange w:id="320" w:author="Dmitry Tebaykin" w:date="2016-12-13T16:27:00Z">
                <w:pPr>
                  <w:jc w:val="center"/>
                </w:pPr>
              </w:pPrChange>
            </w:pPr>
            <w:r w:rsidRPr="00AD2867">
              <w:rPr>
                <w:lang w:val="en-CA"/>
              </w:rPr>
              <w:t>1388</w:t>
            </w:r>
          </w:p>
        </w:tc>
        <w:tc>
          <w:tcPr>
            <w:tcW w:w="3151" w:type="dxa"/>
            <w:shd w:val="clear" w:color="auto" w:fill="00B0F0"/>
            <w:tcMar>
              <w:left w:w="103" w:type="dxa"/>
            </w:tcMar>
            <w:vAlign w:val="center"/>
            <w:tcPrChange w:id="321" w:author="Dmitry Tebaykin" w:date="2016-12-13T16:28:00Z">
              <w:tcPr>
                <w:tcW w:w="3151" w:type="dxa"/>
                <w:shd w:val="clear" w:color="auto" w:fill="00B0F0"/>
                <w:tcMar>
                  <w:left w:w="103" w:type="dxa"/>
                </w:tcMar>
                <w:vAlign w:val="center"/>
              </w:tcPr>
            </w:tcPrChange>
          </w:tcPr>
          <w:p w14:paraId="4C69D011" w14:textId="77777777" w:rsidR="00BA075F" w:rsidRPr="00AD2867" w:rsidRDefault="00BA075F">
            <w:pPr>
              <w:spacing w:line="276" w:lineRule="auto"/>
              <w:jc w:val="right"/>
              <w:rPr>
                <w:b/>
                <w:lang w:val="en-CA"/>
              </w:rPr>
              <w:pPrChange w:id="322" w:author="Dmitry Tebaykin" w:date="2016-12-13T16:27:00Z">
                <w:pPr>
                  <w:jc w:val="right"/>
                </w:pPr>
              </w:pPrChange>
            </w:pPr>
            <w:r w:rsidRPr="00AD2867">
              <w:rPr>
                <w:b/>
                <w:lang w:val="en-CA"/>
              </w:rPr>
              <w:t>Internal [EDTA]</w:t>
            </w:r>
          </w:p>
        </w:tc>
        <w:tc>
          <w:tcPr>
            <w:tcW w:w="1170" w:type="dxa"/>
            <w:shd w:val="clear" w:color="auto" w:fill="00B0F0"/>
            <w:tcMar>
              <w:left w:w="103" w:type="dxa"/>
            </w:tcMar>
            <w:vAlign w:val="center"/>
            <w:tcPrChange w:id="323" w:author="Dmitry Tebaykin" w:date="2016-12-13T16:28:00Z">
              <w:tcPr>
                <w:tcW w:w="1170" w:type="dxa"/>
                <w:shd w:val="clear" w:color="auto" w:fill="00B0F0"/>
                <w:tcMar>
                  <w:left w:w="103" w:type="dxa"/>
                </w:tcMar>
                <w:vAlign w:val="center"/>
              </w:tcPr>
            </w:tcPrChange>
          </w:tcPr>
          <w:p w14:paraId="126002D5" w14:textId="77777777" w:rsidR="00BA075F" w:rsidRPr="00AD2867" w:rsidRDefault="00BA075F">
            <w:pPr>
              <w:keepNext/>
              <w:spacing w:line="276" w:lineRule="auto"/>
              <w:jc w:val="center"/>
              <w:rPr>
                <w:lang w:val="en-CA"/>
              </w:rPr>
              <w:pPrChange w:id="324" w:author="Dmitry Tebaykin" w:date="2016-12-13T16:27:00Z">
                <w:pPr>
                  <w:keepNext/>
                  <w:jc w:val="center"/>
                </w:pPr>
              </w:pPrChange>
            </w:pPr>
            <w:r w:rsidRPr="00AD2867">
              <w:rPr>
                <w:lang w:val="en-CA"/>
              </w:rPr>
              <w:t>3</w:t>
            </w:r>
          </w:p>
        </w:tc>
      </w:tr>
      <w:tr w:rsidR="00BA075F" w14:paraId="2605A90D" w14:textId="77777777" w:rsidTr="00D965C7">
        <w:trPr>
          <w:trHeight w:val="263"/>
          <w:trPrChange w:id="325" w:author="Dmitry Tebaykin" w:date="2016-12-13T16:28:00Z">
            <w:trPr>
              <w:trHeight w:val="263"/>
            </w:trPr>
          </w:trPrChange>
        </w:trPr>
        <w:tc>
          <w:tcPr>
            <w:tcW w:w="4077" w:type="dxa"/>
            <w:shd w:val="clear" w:color="auto" w:fill="FFC000"/>
            <w:tcMar>
              <w:left w:w="103" w:type="dxa"/>
            </w:tcMar>
            <w:vAlign w:val="center"/>
            <w:tcPrChange w:id="326" w:author="Dmitry Tebaykin" w:date="2016-12-13T16:28:00Z">
              <w:tcPr>
                <w:tcW w:w="4077" w:type="dxa"/>
                <w:shd w:val="clear" w:color="auto" w:fill="FFC000"/>
                <w:tcMar>
                  <w:left w:w="103" w:type="dxa"/>
                </w:tcMar>
                <w:vAlign w:val="center"/>
              </w:tcPr>
            </w:tcPrChange>
          </w:tcPr>
          <w:p w14:paraId="65D26551" w14:textId="77777777" w:rsidR="00BA075F" w:rsidRPr="007A27DA" w:rsidRDefault="00BA075F">
            <w:pPr>
              <w:spacing w:line="276" w:lineRule="auto"/>
              <w:jc w:val="right"/>
              <w:rPr>
                <w:b/>
                <w:lang w:val="en-CA"/>
              </w:rPr>
              <w:pPrChange w:id="327" w:author="Dmitry Tebaykin" w:date="2016-12-13T16:27:00Z">
                <w:pPr>
                  <w:jc w:val="right"/>
                </w:pPr>
              </w:pPrChange>
            </w:pPr>
            <w:r w:rsidRPr="007A27DA">
              <w:rPr>
                <w:b/>
                <w:lang w:val="en-CA"/>
              </w:rPr>
              <w:t>Animal Weight</w:t>
            </w:r>
          </w:p>
        </w:tc>
        <w:tc>
          <w:tcPr>
            <w:tcW w:w="1132" w:type="dxa"/>
            <w:shd w:val="clear" w:color="auto" w:fill="FFC000"/>
            <w:tcMar>
              <w:left w:w="103" w:type="dxa"/>
            </w:tcMar>
            <w:vAlign w:val="center"/>
            <w:tcPrChange w:id="328" w:author="Dmitry Tebaykin" w:date="2016-12-13T16:28:00Z">
              <w:tcPr>
                <w:tcW w:w="1132" w:type="dxa"/>
                <w:shd w:val="clear" w:color="auto" w:fill="FFC000"/>
                <w:tcMar>
                  <w:left w:w="103" w:type="dxa"/>
                </w:tcMar>
                <w:vAlign w:val="center"/>
              </w:tcPr>
            </w:tcPrChange>
          </w:tcPr>
          <w:p w14:paraId="5385BC5A" w14:textId="77777777" w:rsidR="00BA075F" w:rsidRPr="00AD2867" w:rsidRDefault="00BA075F">
            <w:pPr>
              <w:spacing w:line="276" w:lineRule="auto"/>
              <w:jc w:val="center"/>
              <w:rPr>
                <w:lang w:val="en-CA"/>
              </w:rPr>
              <w:pPrChange w:id="329" w:author="Dmitry Tebaykin" w:date="2016-12-13T16:27:00Z">
                <w:pPr>
                  <w:jc w:val="center"/>
                </w:pPr>
              </w:pPrChange>
            </w:pPr>
            <w:r w:rsidRPr="00AD2867">
              <w:rPr>
                <w:lang w:val="en-CA"/>
              </w:rPr>
              <w:t>272</w:t>
            </w:r>
          </w:p>
        </w:tc>
        <w:tc>
          <w:tcPr>
            <w:tcW w:w="3151" w:type="dxa"/>
            <w:shd w:val="clear" w:color="auto" w:fill="00B0F0"/>
            <w:tcMar>
              <w:left w:w="103" w:type="dxa"/>
            </w:tcMar>
            <w:vAlign w:val="center"/>
            <w:tcPrChange w:id="330" w:author="Dmitry Tebaykin" w:date="2016-12-13T16:28:00Z">
              <w:tcPr>
                <w:tcW w:w="3151" w:type="dxa"/>
                <w:shd w:val="clear" w:color="auto" w:fill="00B0F0"/>
                <w:tcMar>
                  <w:left w:w="103" w:type="dxa"/>
                </w:tcMar>
                <w:vAlign w:val="center"/>
              </w:tcPr>
            </w:tcPrChange>
          </w:tcPr>
          <w:p w14:paraId="4C97A010" w14:textId="77777777" w:rsidR="00BA075F" w:rsidRPr="00AD2867" w:rsidRDefault="00BA075F">
            <w:pPr>
              <w:spacing w:line="276" w:lineRule="auto"/>
              <w:jc w:val="right"/>
              <w:rPr>
                <w:b/>
                <w:lang w:val="en-CA"/>
              </w:rPr>
              <w:pPrChange w:id="331" w:author="Dmitry Tebaykin" w:date="2016-12-13T16:27:00Z">
                <w:pPr>
                  <w:jc w:val="right"/>
                </w:pPr>
              </w:pPrChange>
            </w:pPr>
            <w:r w:rsidRPr="00AD2867">
              <w:rPr>
                <w:b/>
                <w:lang w:val="en-CA"/>
              </w:rPr>
              <w:t>Internal [BAPTA]</w:t>
            </w:r>
          </w:p>
        </w:tc>
        <w:tc>
          <w:tcPr>
            <w:tcW w:w="1170" w:type="dxa"/>
            <w:shd w:val="clear" w:color="auto" w:fill="00B0F0"/>
            <w:tcMar>
              <w:left w:w="103" w:type="dxa"/>
            </w:tcMar>
            <w:vAlign w:val="center"/>
            <w:tcPrChange w:id="332" w:author="Dmitry Tebaykin" w:date="2016-12-13T16:28:00Z">
              <w:tcPr>
                <w:tcW w:w="1170" w:type="dxa"/>
                <w:shd w:val="clear" w:color="auto" w:fill="00B0F0"/>
                <w:tcMar>
                  <w:left w:w="103" w:type="dxa"/>
                </w:tcMar>
                <w:vAlign w:val="center"/>
              </w:tcPr>
            </w:tcPrChange>
          </w:tcPr>
          <w:p w14:paraId="6FE457B5" w14:textId="77777777" w:rsidR="00BA075F" w:rsidRPr="00AD2867" w:rsidRDefault="00BA075F">
            <w:pPr>
              <w:keepNext/>
              <w:spacing w:line="276" w:lineRule="auto"/>
              <w:jc w:val="center"/>
              <w:rPr>
                <w:lang w:val="en-CA"/>
              </w:rPr>
              <w:pPrChange w:id="333" w:author="Dmitry Tebaykin" w:date="2016-12-13T16:27:00Z">
                <w:pPr>
                  <w:keepNext/>
                  <w:jc w:val="center"/>
                </w:pPr>
              </w:pPrChange>
            </w:pPr>
            <w:r w:rsidRPr="00AD2867">
              <w:rPr>
                <w:lang w:val="en-CA"/>
              </w:rPr>
              <w:t>30</w:t>
            </w:r>
          </w:p>
        </w:tc>
      </w:tr>
      <w:tr w:rsidR="00BA075F" w14:paraId="76037F2E" w14:textId="77777777" w:rsidTr="00D965C7">
        <w:trPr>
          <w:trHeight w:val="263"/>
          <w:trPrChange w:id="334" w:author="Dmitry Tebaykin" w:date="2016-12-13T16:28:00Z">
            <w:trPr>
              <w:trHeight w:val="263"/>
            </w:trPr>
          </w:trPrChange>
        </w:trPr>
        <w:tc>
          <w:tcPr>
            <w:tcW w:w="4077" w:type="dxa"/>
            <w:shd w:val="clear" w:color="auto" w:fill="FFC000"/>
            <w:tcMar>
              <w:left w:w="103" w:type="dxa"/>
            </w:tcMar>
            <w:vAlign w:val="center"/>
            <w:tcPrChange w:id="335" w:author="Dmitry Tebaykin" w:date="2016-12-13T16:28:00Z">
              <w:tcPr>
                <w:tcW w:w="4077" w:type="dxa"/>
                <w:shd w:val="clear" w:color="auto" w:fill="FFC000"/>
                <w:tcMar>
                  <w:left w:w="103" w:type="dxa"/>
                </w:tcMar>
                <w:vAlign w:val="center"/>
              </w:tcPr>
            </w:tcPrChange>
          </w:tcPr>
          <w:p w14:paraId="42331996" w14:textId="77777777" w:rsidR="00BA075F" w:rsidRPr="007A27DA" w:rsidRDefault="00BA075F">
            <w:pPr>
              <w:spacing w:line="276" w:lineRule="auto"/>
              <w:jc w:val="right"/>
              <w:rPr>
                <w:b/>
                <w:lang w:val="en-CA"/>
              </w:rPr>
              <w:pPrChange w:id="336" w:author="Dmitry Tebaykin" w:date="2016-12-13T16:27:00Z">
                <w:pPr>
                  <w:jc w:val="right"/>
                </w:pPr>
              </w:pPrChange>
            </w:pPr>
            <w:r w:rsidRPr="007A27DA">
              <w:rPr>
                <w:b/>
                <w:lang w:val="en-CA"/>
              </w:rPr>
              <w:t>Junction Potential</w:t>
            </w:r>
          </w:p>
        </w:tc>
        <w:tc>
          <w:tcPr>
            <w:tcW w:w="1132" w:type="dxa"/>
            <w:shd w:val="clear" w:color="auto" w:fill="FFC000"/>
            <w:tcMar>
              <w:left w:w="103" w:type="dxa"/>
            </w:tcMar>
            <w:vAlign w:val="center"/>
            <w:tcPrChange w:id="337" w:author="Dmitry Tebaykin" w:date="2016-12-13T16:28:00Z">
              <w:tcPr>
                <w:tcW w:w="1132" w:type="dxa"/>
                <w:shd w:val="clear" w:color="auto" w:fill="FFC000"/>
                <w:tcMar>
                  <w:left w:w="103" w:type="dxa"/>
                </w:tcMar>
                <w:vAlign w:val="center"/>
              </w:tcPr>
            </w:tcPrChange>
          </w:tcPr>
          <w:p w14:paraId="3D695C5E" w14:textId="77777777" w:rsidR="00BA075F" w:rsidRPr="00AD2867" w:rsidRDefault="00BA075F">
            <w:pPr>
              <w:spacing w:line="276" w:lineRule="auto"/>
              <w:jc w:val="center"/>
              <w:rPr>
                <w:lang w:val="en-CA"/>
              </w:rPr>
              <w:pPrChange w:id="338" w:author="Dmitry Tebaykin" w:date="2016-12-13T16:27:00Z">
                <w:pPr>
                  <w:jc w:val="center"/>
                </w:pPr>
              </w:pPrChange>
            </w:pPr>
            <w:r w:rsidRPr="00AD2867">
              <w:rPr>
                <w:lang w:val="en-CA"/>
              </w:rPr>
              <w:t>1588</w:t>
            </w:r>
          </w:p>
        </w:tc>
        <w:tc>
          <w:tcPr>
            <w:tcW w:w="3151" w:type="dxa"/>
            <w:shd w:val="clear" w:color="auto" w:fill="00B0F0"/>
            <w:tcMar>
              <w:left w:w="103" w:type="dxa"/>
            </w:tcMar>
            <w:vAlign w:val="center"/>
            <w:tcPrChange w:id="339" w:author="Dmitry Tebaykin" w:date="2016-12-13T16:28:00Z">
              <w:tcPr>
                <w:tcW w:w="3151" w:type="dxa"/>
                <w:shd w:val="clear" w:color="auto" w:fill="00B0F0"/>
                <w:tcMar>
                  <w:left w:w="103" w:type="dxa"/>
                </w:tcMar>
                <w:vAlign w:val="center"/>
              </w:tcPr>
            </w:tcPrChange>
          </w:tcPr>
          <w:p w14:paraId="0E0969ED" w14:textId="77777777" w:rsidR="00BA075F" w:rsidRPr="00AD2867" w:rsidRDefault="00BA075F">
            <w:pPr>
              <w:spacing w:line="276" w:lineRule="auto"/>
              <w:jc w:val="right"/>
              <w:rPr>
                <w:b/>
                <w:lang w:val="en-CA"/>
              </w:rPr>
              <w:pPrChange w:id="340" w:author="Dmitry Tebaykin" w:date="2016-12-13T16:27:00Z">
                <w:pPr>
                  <w:jc w:val="right"/>
                </w:pPr>
              </w:pPrChange>
            </w:pPr>
            <w:r w:rsidRPr="00AD2867">
              <w:rPr>
                <w:b/>
                <w:lang w:val="en-CA"/>
              </w:rPr>
              <w:t>Internal [ATP]</w:t>
            </w:r>
          </w:p>
        </w:tc>
        <w:tc>
          <w:tcPr>
            <w:tcW w:w="1170" w:type="dxa"/>
            <w:shd w:val="clear" w:color="auto" w:fill="00B0F0"/>
            <w:tcMar>
              <w:left w:w="103" w:type="dxa"/>
            </w:tcMar>
            <w:vAlign w:val="center"/>
            <w:tcPrChange w:id="341" w:author="Dmitry Tebaykin" w:date="2016-12-13T16:28:00Z">
              <w:tcPr>
                <w:tcW w:w="1170" w:type="dxa"/>
                <w:shd w:val="clear" w:color="auto" w:fill="00B0F0"/>
                <w:tcMar>
                  <w:left w:w="103" w:type="dxa"/>
                </w:tcMar>
                <w:vAlign w:val="center"/>
              </w:tcPr>
            </w:tcPrChange>
          </w:tcPr>
          <w:p w14:paraId="1A317288" w14:textId="77777777" w:rsidR="00BA075F" w:rsidRPr="00AD2867" w:rsidRDefault="00BA075F">
            <w:pPr>
              <w:keepNext/>
              <w:spacing w:line="276" w:lineRule="auto"/>
              <w:jc w:val="center"/>
              <w:rPr>
                <w:lang w:val="en-CA"/>
              </w:rPr>
              <w:pPrChange w:id="342" w:author="Dmitry Tebaykin" w:date="2016-12-13T16:27:00Z">
                <w:pPr>
                  <w:keepNext/>
                  <w:jc w:val="center"/>
                </w:pPr>
              </w:pPrChange>
            </w:pPr>
            <w:r w:rsidRPr="00AD2867">
              <w:rPr>
                <w:lang w:val="en-CA"/>
              </w:rPr>
              <w:t>1193</w:t>
            </w:r>
          </w:p>
        </w:tc>
      </w:tr>
      <w:tr w:rsidR="00BA075F" w14:paraId="65DA7A27" w14:textId="77777777" w:rsidTr="00D965C7">
        <w:trPr>
          <w:trHeight w:val="241"/>
          <w:trPrChange w:id="343" w:author="Dmitry Tebaykin" w:date="2016-12-13T16:28:00Z">
            <w:trPr>
              <w:trHeight w:val="241"/>
            </w:trPr>
          </w:trPrChange>
        </w:trPr>
        <w:tc>
          <w:tcPr>
            <w:tcW w:w="4077" w:type="dxa"/>
            <w:shd w:val="clear" w:color="auto" w:fill="FFC000"/>
            <w:tcMar>
              <w:left w:w="103" w:type="dxa"/>
            </w:tcMar>
            <w:vAlign w:val="center"/>
            <w:tcPrChange w:id="344" w:author="Dmitry Tebaykin" w:date="2016-12-13T16:28:00Z">
              <w:tcPr>
                <w:tcW w:w="4077" w:type="dxa"/>
                <w:shd w:val="clear" w:color="auto" w:fill="FFC000"/>
                <w:tcMar>
                  <w:left w:w="103" w:type="dxa"/>
                </w:tcMar>
                <w:vAlign w:val="center"/>
              </w:tcPr>
            </w:tcPrChange>
          </w:tcPr>
          <w:p w14:paraId="7F32F541" w14:textId="77777777" w:rsidR="00BA075F" w:rsidRPr="007A27DA" w:rsidRDefault="00BA075F">
            <w:pPr>
              <w:spacing w:line="276" w:lineRule="auto"/>
              <w:jc w:val="right"/>
              <w:rPr>
                <w:b/>
                <w:lang w:val="en-CA"/>
              </w:rPr>
              <w:pPrChange w:id="345" w:author="Dmitry Tebaykin" w:date="2016-12-13T16:27:00Z">
                <w:pPr>
                  <w:jc w:val="right"/>
                </w:pPr>
              </w:pPrChange>
            </w:pPr>
            <w:r w:rsidRPr="007A27DA">
              <w:rPr>
                <w:b/>
                <w:lang w:val="en-CA"/>
              </w:rPr>
              <w:t>Junction Offset</w:t>
            </w:r>
          </w:p>
        </w:tc>
        <w:tc>
          <w:tcPr>
            <w:tcW w:w="1132" w:type="dxa"/>
            <w:shd w:val="clear" w:color="auto" w:fill="FFC000"/>
            <w:tcMar>
              <w:left w:w="103" w:type="dxa"/>
            </w:tcMar>
            <w:vAlign w:val="center"/>
            <w:tcPrChange w:id="346" w:author="Dmitry Tebaykin" w:date="2016-12-13T16:28:00Z">
              <w:tcPr>
                <w:tcW w:w="1132" w:type="dxa"/>
                <w:shd w:val="clear" w:color="auto" w:fill="FFC000"/>
                <w:tcMar>
                  <w:left w:w="103" w:type="dxa"/>
                </w:tcMar>
                <w:vAlign w:val="center"/>
              </w:tcPr>
            </w:tcPrChange>
          </w:tcPr>
          <w:p w14:paraId="60F7AE08" w14:textId="77777777" w:rsidR="00BA075F" w:rsidRPr="00AD2867" w:rsidRDefault="00BA075F">
            <w:pPr>
              <w:spacing w:line="276" w:lineRule="auto"/>
              <w:jc w:val="center"/>
              <w:rPr>
                <w:lang w:val="en-CA"/>
              </w:rPr>
              <w:pPrChange w:id="347" w:author="Dmitry Tebaykin" w:date="2016-12-13T16:27:00Z">
                <w:pPr>
                  <w:jc w:val="center"/>
                </w:pPr>
              </w:pPrChange>
            </w:pPr>
            <w:r w:rsidRPr="00AD2867">
              <w:rPr>
                <w:lang w:val="en-CA"/>
              </w:rPr>
              <w:t>551</w:t>
            </w:r>
          </w:p>
        </w:tc>
        <w:tc>
          <w:tcPr>
            <w:tcW w:w="3151" w:type="dxa"/>
            <w:shd w:val="clear" w:color="auto" w:fill="00B0F0"/>
            <w:tcMar>
              <w:left w:w="103" w:type="dxa"/>
            </w:tcMar>
            <w:vAlign w:val="center"/>
            <w:tcPrChange w:id="348" w:author="Dmitry Tebaykin" w:date="2016-12-13T16:28:00Z">
              <w:tcPr>
                <w:tcW w:w="3151" w:type="dxa"/>
                <w:shd w:val="clear" w:color="auto" w:fill="00B0F0"/>
                <w:tcMar>
                  <w:left w:w="103" w:type="dxa"/>
                </w:tcMar>
                <w:vAlign w:val="center"/>
              </w:tcPr>
            </w:tcPrChange>
          </w:tcPr>
          <w:p w14:paraId="18DC46A5" w14:textId="77777777" w:rsidR="00BA075F" w:rsidRPr="00AD2867" w:rsidRDefault="00BA075F">
            <w:pPr>
              <w:spacing w:line="276" w:lineRule="auto"/>
              <w:jc w:val="right"/>
              <w:rPr>
                <w:b/>
                <w:lang w:val="en-CA"/>
              </w:rPr>
              <w:pPrChange w:id="349" w:author="Dmitry Tebaykin" w:date="2016-12-13T16:27:00Z">
                <w:pPr>
                  <w:jc w:val="right"/>
                </w:pPr>
              </w:pPrChange>
            </w:pPr>
            <w:r w:rsidRPr="00AD2867">
              <w:rPr>
                <w:b/>
                <w:lang w:val="en-CA"/>
              </w:rPr>
              <w:t>Internal [GTP]</w:t>
            </w:r>
          </w:p>
        </w:tc>
        <w:tc>
          <w:tcPr>
            <w:tcW w:w="1170" w:type="dxa"/>
            <w:shd w:val="clear" w:color="auto" w:fill="00B0F0"/>
            <w:tcMar>
              <w:left w:w="103" w:type="dxa"/>
            </w:tcMar>
            <w:vAlign w:val="center"/>
            <w:tcPrChange w:id="350" w:author="Dmitry Tebaykin" w:date="2016-12-13T16:28:00Z">
              <w:tcPr>
                <w:tcW w:w="1170" w:type="dxa"/>
                <w:shd w:val="clear" w:color="auto" w:fill="00B0F0"/>
                <w:tcMar>
                  <w:left w:w="103" w:type="dxa"/>
                </w:tcMar>
                <w:vAlign w:val="center"/>
              </w:tcPr>
            </w:tcPrChange>
          </w:tcPr>
          <w:p w14:paraId="558EE455" w14:textId="77777777" w:rsidR="00BA075F" w:rsidRPr="00AD2867" w:rsidRDefault="00BA075F">
            <w:pPr>
              <w:keepNext/>
              <w:spacing w:line="276" w:lineRule="auto"/>
              <w:jc w:val="center"/>
              <w:rPr>
                <w:lang w:val="en-CA"/>
              </w:rPr>
              <w:pPrChange w:id="351" w:author="Dmitry Tebaykin" w:date="2016-12-13T16:27:00Z">
                <w:pPr>
                  <w:keepNext/>
                  <w:jc w:val="center"/>
                </w:pPr>
              </w:pPrChange>
            </w:pPr>
            <w:r w:rsidRPr="00AD2867">
              <w:rPr>
                <w:lang w:val="en-CA"/>
              </w:rPr>
              <w:t>1083</w:t>
            </w:r>
          </w:p>
        </w:tc>
      </w:tr>
    </w:tbl>
    <w:p w14:paraId="098D0BE1" w14:textId="05BFAE37" w:rsidR="00BA075F" w:rsidRPr="00C53A0F" w:rsidRDefault="00BA075F" w:rsidP="0060674A">
      <w:pPr>
        <w:pStyle w:val="Caption"/>
      </w:pPr>
      <w:bookmarkStart w:id="352" w:name="_Toc468462360"/>
      <w:r>
        <w:t xml:space="preserve">Table </w:t>
      </w:r>
      <w:r w:rsidR="007C53FD">
        <w:fldChar w:fldCharType="begin"/>
      </w:r>
      <w:r w:rsidR="007C53FD">
        <w:instrText xml:space="preserve"> SEQ Table \* ARABIC </w:instrText>
      </w:r>
      <w:r w:rsidR="007C53FD">
        <w:fldChar w:fldCharType="separate"/>
      </w:r>
      <w:r w:rsidR="007C53FD">
        <w:rPr>
          <w:noProof/>
        </w:rPr>
        <w:t>3</w:t>
      </w:r>
      <w:r w:rsidR="007C53FD">
        <w:fldChar w:fldCharType="end"/>
      </w:r>
      <w:r>
        <w:t xml:space="preserve">: </w:t>
      </w:r>
      <w:r w:rsidRPr="00C53A0F">
        <w:t>Summary of data stored in NeuroElectro database. Color highlights: green –</w:t>
      </w:r>
      <w:del w:id="353" w:author="Dmitry Tebaykin" w:date="2016-12-13T16:29:00Z">
        <w:r w:rsidRPr="00C53A0F" w:rsidDel="00294294">
          <w:delText xml:space="preserve"> </w:delText>
        </w:r>
      </w:del>
      <w:ins w:id="354" w:author="Dmitry Tebaykin" w:date="2016-12-13T16:29:00Z">
        <w:r w:rsidR="00294294">
          <w:t xml:space="preserve"> </w:t>
        </w:r>
      </w:ins>
      <w:del w:id="355" w:author="Dmitry Tebaykin" w:date="2016-12-13T16:29:00Z">
        <w:r w:rsidRPr="00C53A0F" w:rsidDel="00294294">
          <w:delText xml:space="preserve">top </w:delText>
        </w:r>
      </w:del>
      <w:r w:rsidRPr="00C53A0F">
        <w:t>11</w:t>
      </w:r>
      <w:ins w:id="356" w:author="Dmitry Tebaykin" w:date="2016-12-13T16:29:00Z">
        <w:r w:rsidR="00294294">
          <w:t xml:space="preserve"> most</w:t>
        </w:r>
      </w:ins>
      <w:r w:rsidRPr="00C53A0F">
        <w:t xml:space="preserve"> commonly reported ephys properties, yellow – neuron type mentions defined by NeuroLex, orange – basic metadata, blue – recording (external) and pipette (internal) solutions metadata. Data extracted on: 25.09.2016</w:t>
      </w:r>
      <w:bookmarkEnd w:id="352"/>
    </w:p>
    <w:p w14:paraId="030D64D3" w14:textId="77777777" w:rsidR="00BA075F" w:rsidRDefault="00BA075F" w:rsidP="0060674A">
      <w:pPr>
        <w:pStyle w:val="Caption"/>
        <w:rPr>
          <w:lang w:val="en-CA"/>
        </w:rPr>
      </w:pPr>
    </w:p>
    <w:p w14:paraId="33E19AF7" w14:textId="043B9214" w:rsidR="00BA075F" w:rsidRDefault="00BA075F" w:rsidP="00BA075F">
      <w:pPr>
        <w:rPr>
          <w:lang w:val="en-CA"/>
        </w:rPr>
      </w:pPr>
      <w:r>
        <w:rPr>
          <w:lang w:val="en-CA"/>
        </w:rPr>
        <w:t xml:space="preserve">For my analysis, I use NeuroElectro data from a set of 882 curated articles. The NeuroElectro curation team has identified 1588 neuron type mentions in the collected articles. </w:t>
      </w:r>
      <w:ins w:id="357" w:author="Dmitry Tebaykin" w:date="2016-12-13T16:30:00Z">
        <w:r w:rsidR="00565406">
          <w:rPr>
            <w:lang w:val="en-CA"/>
          </w:rPr>
          <w:t xml:space="preserve">For each of </w:t>
        </w:r>
        <w:r w:rsidR="00565406">
          <w:rPr>
            <w:lang w:val="en-CA"/>
          </w:rPr>
          <w:lastRenderedPageBreak/>
          <w:t>these mentions, ephys data and metadata information can be reported or missing from the article</w:t>
        </w:r>
      </w:ins>
      <w:ins w:id="358" w:author="Dmitry Tebaykin" w:date="2016-12-13T16:31:00Z">
        <w:r w:rsidR="00565406">
          <w:rPr>
            <w:lang w:val="en-CA"/>
          </w:rPr>
          <w:t xml:space="preserve">’s methods section. </w:t>
        </w:r>
      </w:ins>
      <w:ins w:id="359" w:author="Dmitry Tebaykin" w:date="2016-12-13T16:32:00Z">
        <w:r w:rsidR="0054486D">
          <w:rPr>
            <w:lang w:val="en-CA"/>
          </w:rPr>
          <w:t>The most consistently reported information is recording temperature</w:t>
        </w:r>
      </w:ins>
      <w:ins w:id="360" w:author="Dmitry Tebaykin" w:date="2016-12-13T16:33:00Z">
        <w:r w:rsidR="0054486D">
          <w:rPr>
            <w:lang w:val="en-CA"/>
          </w:rPr>
          <w:t>.</w:t>
        </w:r>
      </w:ins>
      <w:ins w:id="361" w:author="Dmitry Tebaykin" w:date="2016-12-13T16:32:00Z">
        <w:r w:rsidR="0054486D">
          <w:rPr>
            <w:lang w:val="en-CA"/>
          </w:rPr>
          <w:t xml:space="preserve"> Junction potential</w:t>
        </w:r>
      </w:ins>
      <w:ins w:id="362" w:author="Dmitry Tebaykin" w:date="2016-12-13T16:33:00Z">
        <w:r w:rsidR="0054486D">
          <w:rPr>
            <w:lang w:val="en-CA"/>
          </w:rPr>
          <w:t xml:space="preserve"> contains the full 1588 entries because it is a categorical variable with one of the options being </w:t>
        </w:r>
      </w:ins>
      <w:ins w:id="363" w:author="Dmitry Tebaykin" w:date="2016-12-13T16:34:00Z">
        <w:r w:rsidR="0054486D">
          <w:rPr>
            <w:lang w:val="en-CA"/>
          </w:rPr>
          <w:t>“Unreported”</w:t>
        </w:r>
        <w:r w:rsidR="008A1C79">
          <w:rPr>
            <w:lang w:val="en-CA"/>
          </w:rPr>
          <w:t xml:space="preserve">, so it is not regarded as missing data by NeuroElectro. </w:t>
        </w:r>
      </w:ins>
      <w:r>
        <w:rPr>
          <w:lang w:val="en-CA"/>
        </w:rPr>
        <w:t>Each data entry in NeuroElectro is annotated with one of 120 neuron types</w:t>
      </w:r>
      <w:ins w:id="364" w:author="Dmitry Tebaykin" w:date="2016-12-13T16:26:00Z">
        <w:r w:rsidR="00C81A0E">
          <w:rPr>
            <w:lang w:val="en-CA"/>
          </w:rPr>
          <w:t xml:space="preserve"> </w:t>
        </w:r>
      </w:ins>
      <w:del w:id="365" w:author="Dmitry Tebaykin" w:date="2016-12-13T16:26:00Z">
        <w:r w:rsidDel="00C81A0E">
          <w:rPr>
            <w:lang w:val="en-CA"/>
          </w:rPr>
          <w:delText xml:space="preserve"> (Table 1)</w:delText>
        </w:r>
      </w:del>
      <w:del w:id="366" w:author="Dmitry Tebaykin" w:date="2016-12-13T16:27:00Z">
        <w:r w:rsidDel="009660E8">
          <w:rPr>
            <w:lang w:val="en-CA"/>
          </w:rPr>
          <w:delText>. Neuron types</w:delText>
        </w:r>
      </w:del>
      <w:ins w:id="367" w:author="Dmitry Tebaykin" w:date="2016-12-13T16:27:00Z">
        <w:r w:rsidR="009660E8">
          <w:rPr>
            <w:lang w:val="en-CA"/>
          </w:rPr>
          <w:t>that</w:t>
        </w:r>
      </w:ins>
      <w:r>
        <w:rPr>
          <w:lang w:val="en-CA"/>
        </w:rPr>
        <w:t xml:space="preserve"> are defined by the </w:t>
      </w:r>
      <w:del w:id="368" w:author="Dmitry Tebaykin" w:date="2016-12-13T16:27:00Z">
        <w:r w:rsidDel="00FE6455">
          <w:rPr>
            <w:lang w:val="en-CA"/>
          </w:rPr>
          <w:delText xml:space="preserve">NeuroElectro </w:delText>
        </w:r>
      </w:del>
      <w:r>
        <w:rPr>
          <w:lang w:val="en-CA"/>
        </w:rPr>
        <w:t>extended dictionary</w:t>
      </w:r>
      <w:ins w:id="369" w:author="Dmitry Tebaykin" w:date="2016-12-13T16:27:00Z">
        <w:r w:rsidR="005A29AD">
          <w:rPr>
            <w:lang w:val="en-CA"/>
          </w:rPr>
          <w:t>,</w:t>
        </w:r>
      </w:ins>
      <w:r>
        <w:rPr>
          <w:lang w:val="en-CA"/>
        </w:rPr>
        <w:t xml:space="preserve"> </w:t>
      </w:r>
      <w:del w:id="370" w:author="Dmitry Tebaykin" w:date="2016-12-13T16:27:00Z">
        <w:r w:rsidDel="005A29AD">
          <w:rPr>
            <w:lang w:val="en-CA"/>
          </w:rPr>
          <w:delText xml:space="preserve">of neuron types that was </w:delText>
        </w:r>
      </w:del>
      <w:r>
        <w:rPr>
          <w:lang w:val="en-CA"/>
        </w:rPr>
        <w:t xml:space="preserve">originally provided by NeuroLex.org. The full list of NeuroElectro neuron types can be found here: </w:t>
      </w:r>
      <w:hyperlink r:id="rId22" w:history="1">
        <w:r w:rsidRPr="00110428">
          <w:rPr>
            <w:rStyle w:val="Hyperlink"/>
            <w:lang w:val="en-CA"/>
          </w:rPr>
          <w:t>http://neuroelectro.org/neuron/index/</w:t>
        </w:r>
      </w:hyperlink>
      <w:r>
        <w:rPr>
          <w:lang w:val="en-CA"/>
        </w:rPr>
        <w:t>.</w:t>
      </w:r>
    </w:p>
    <w:p w14:paraId="7102C4EE" w14:textId="77777777" w:rsidR="00BA075F" w:rsidRDefault="00BA075F" w:rsidP="00BA075F">
      <w:pPr>
        <w:rPr>
          <w:lang w:val="en-CA"/>
        </w:rPr>
      </w:pPr>
    </w:p>
    <w:p w14:paraId="1249CF15" w14:textId="77777777" w:rsidR="00BA075F" w:rsidRDefault="00BA075F" w:rsidP="00BA075F">
      <w:pPr>
        <w:rPr>
          <w:lang w:val="en-CA"/>
        </w:rPr>
      </w:pPr>
      <w:r>
        <w:rPr>
          <w:lang w:val="en-CA"/>
        </w:rPr>
        <w:t>An ephys property can be reported multiple times in the same article (once per measured neuron type), resulting in the total number of measured properties (Examples: R</w:t>
      </w:r>
      <w:r w:rsidRPr="00621F7A">
        <w:rPr>
          <w:vertAlign w:val="subscript"/>
          <w:lang w:val="en-CA"/>
        </w:rPr>
        <w:t>in</w:t>
      </w:r>
      <w:r>
        <w:rPr>
          <w:lang w:val="en-CA"/>
        </w:rPr>
        <w:t>, RMP) exceeding the number of articles. NeuroElectro only contains data that authors choose to publish, therefore</w:t>
      </w:r>
    </w:p>
    <w:p w14:paraId="349A0C68" w14:textId="77777777" w:rsidR="00BA075F" w:rsidRDefault="00BA075F" w:rsidP="00BA075F">
      <w:pPr>
        <w:rPr>
          <w:lang w:val="en-CA"/>
        </w:rPr>
      </w:pPr>
      <w:r>
        <w:rPr>
          <w:lang w:val="en-CA"/>
        </w:rPr>
        <w:t xml:space="preserve">some ephys properties are not reported as consistently (Examples: rheobase, capacitance, maximum firing frequency). My analysis focuses on the top 11 commonly reported ephys properties (EPs), shown in table 1. The full up-to-date list of ephys properties can be found here: </w:t>
      </w:r>
      <w:hyperlink r:id="rId23" w:history="1">
        <w:r w:rsidRPr="00976C47">
          <w:rPr>
            <w:rStyle w:val="Hyperlink"/>
            <w:lang w:val="en-CA"/>
          </w:rPr>
          <w:t>http://neuroelectro.org/ephys_prop/index/</w:t>
        </w:r>
      </w:hyperlink>
      <w:r>
        <w:rPr>
          <w:lang w:val="en-CA"/>
        </w:rPr>
        <w:t xml:space="preserve">. </w:t>
      </w:r>
    </w:p>
    <w:p w14:paraId="14DAB8F7" w14:textId="77777777" w:rsidR="00BA075F" w:rsidRDefault="00BA075F" w:rsidP="00BA075F">
      <w:pPr>
        <w:rPr>
          <w:lang w:val="en-CA"/>
        </w:rPr>
      </w:pPr>
    </w:p>
    <w:p w14:paraId="25F6A4A3" w14:textId="05E520EE" w:rsidR="00BA075F" w:rsidRDefault="00BA075F" w:rsidP="00BA075F">
      <w:pPr>
        <w:rPr>
          <w:lang w:val="en-CA"/>
        </w:rPr>
      </w:pPr>
      <w:r>
        <w:rPr>
          <w:lang w:val="en-CA"/>
        </w:rPr>
        <w:t xml:space="preserve">One of the challenges of comparing values of ephys properties across studies stems from inconsistent definitions. For example, action potential spike amplitude can be measured from resting membrane potential </w:t>
      </w:r>
      <w:r w:rsidR="00272604">
        <w:rPr>
          <w:lang w:val="en-CA"/>
        </w:rPr>
        <w:fldChar w:fldCharType="begin"/>
      </w:r>
      <w:r w:rsidR="00272604">
        <w:rPr>
          <w:lang w:val="en-CA"/>
        </w:rPr>
        <w:instrText xml:space="preserve"> ADDIN ZOTERO_ITEM CSL_CITATION {"citationID":"14emq2vu9a","properties":{"formattedCitation":"(Cui et al., 2011; Perkowski and Murphy, 2011)","plainCitation":"(Cui et al., 2011; Perkowski and Murphy, 2011)"},"citationItems":[{"id":10390,"uris":["http://zotero.org/users/2034786/items/WQTDJWHN"],"uri":["http://zotero.org/users/2034786/items/WQTDJWHN"],"itemData":{"id":10390,"type":"article-journal","title":"Ghrelin inhibits visceral afferent activation of catecholamine neurons in the solitary tract nucleus","container-title":"The Journal of Neuroscience","page":"3484-3492","volume":"31","issue":"9","ISSN":"0270-6474","journalAbbreviation":"The Journal of Neuroscience","author":[{"family":"Cui","given":"Ran Ji"},{"family":"Li","given":"Xiaojun"},{"family":"Appleyard","given":"Suzanne M"}],"issued":{"date-parts":[["2011"]]}}},{"id":10389,"uris":["http://zotero.org/users/2034786/items/8WQVXMQQ"],"uri":["http://zotero.org/users/2034786/items/8WQVXMQQ"],"itemData":{"id":10389,"type":"article-journal","title":"Deletion of the mouse homolog of KCNAB2, a gene linked to monosomy 1p36, results in associative memory impairments and amygdala hyperexcitability","container-title":"The Journal of Neuroscience","page":"46-54","volume":"31","issue":"1","ISSN":"0270-6474","journalAbbreviation":"The Journal of Neuroscience","author":[{"family":"Perkowski","given":"John J"},{"family":"Murphy","given":"Geoffrey G"}],"issued":{"date-parts":[["2011"]]}}}],"schema":"https://github.com/citation-style-language/schema/raw/master/csl-citation.json"} </w:instrText>
      </w:r>
      <w:r w:rsidR="00272604">
        <w:rPr>
          <w:lang w:val="en-CA"/>
        </w:rPr>
        <w:fldChar w:fldCharType="separate"/>
      </w:r>
      <w:r w:rsidR="00272604">
        <w:rPr>
          <w:noProof/>
          <w:lang w:val="en-CA"/>
        </w:rPr>
        <w:t>(Cui et al., 2011; Perkowski and Murphy, 2011)</w:t>
      </w:r>
      <w:r w:rsidR="00272604">
        <w:rPr>
          <w:lang w:val="en-CA"/>
        </w:rPr>
        <w:fldChar w:fldCharType="end"/>
      </w:r>
      <w:r>
        <w:rPr>
          <w:lang w:val="en-CA"/>
        </w:rPr>
        <w:t xml:space="preserve"> or AP threshold </w:t>
      </w:r>
      <w:r w:rsidR="008D0A93">
        <w:rPr>
          <w:lang w:val="en-CA"/>
        </w:rPr>
        <w:fldChar w:fldCharType="begin"/>
      </w:r>
      <w:r w:rsidR="008D0A93">
        <w:rPr>
          <w:lang w:val="en-CA"/>
        </w:rPr>
        <w:instrText xml:space="preserve"> ADDIN ZOTERO_ITEM CSL_CITATION {"citationID":"1hp79mh750","properties":{"formattedCitation":"(Novkovic et al., 2015)","plainCitation":"(Novkovic et al., 2015)"},"citationItems":[{"id":10391,"uris":["http://zotero.org/users/2034786/items/RPEFM3KT"],"uri":["http://zotero.org/users/2034786/items/RPEFM3KT"],"itemData":{"id":10391,"type":"article-journal","title":"Hippocampal function is compromised in an animal model of multiple sclerosis","container-title":"Neuroscience","page":"100-112","volume":"309","ISSN":"0306-4522","journalAbbreviation":"Neuroscience","author":[{"family":"Novkovic","given":"T"},{"family":"Shchyglo","given":"O"},{"family":"Gold","given":"R"},{"family":"Manahan-Vaughan","given":"D"}],"issued":{"date-parts":[["2015"]]}}}],"schema":"https://github.com/citation-style-language/schema/raw/master/csl-citation.json"} </w:instrText>
      </w:r>
      <w:r w:rsidR="008D0A93">
        <w:rPr>
          <w:lang w:val="en-CA"/>
        </w:rPr>
        <w:fldChar w:fldCharType="separate"/>
      </w:r>
      <w:r w:rsidR="008D0A93">
        <w:rPr>
          <w:noProof/>
          <w:lang w:val="en-CA"/>
        </w:rPr>
        <w:t>(Novkovic et al., 2015)</w:t>
      </w:r>
      <w:r w:rsidR="008D0A93">
        <w:rPr>
          <w:lang w:val="en-CA"/>
        </w:rPr>
        <w:fldChar w:fldCharType="end"/>
      </w:r>
      <w:r>
        <w:rPr>
          <w:lang w:val="en-CA"/>
        </w:rPr>
        <w:t xml:space="preserve">. The adaptation ratio, defined in NeuroElectro as the ratio of durations between early and late APs inter-spike intervals (ISI) in an AP train, is even less standardized. It can be reported as a ratio of first / last ISI </w:t>
      </w:r>
      <w:r w:rsidR="00714044">
        <w:rPr>
          <w:lang w:val="en-CA"/>
        </w:rPr>
        <w:fldChar w:fldCharType="begin"/>
      </w:r>
      <w:r w:rsidR="00714044">
        <w:rPr>
          <w:lang w:val="en-CA"/>
        </w:rPr>
        <w:instrText xml:space="preserve"> ADDIN ZOTERO_ITEM CSL_CITATION {"citationID":"23l18p9gl9","properties":{"formattedCitation":"(Nassar et al., 2015; Scorza et al., 2011)","plainCitation":"(Nassar et al., 2015; Scorza et al., 2011)"},"citationItems":[{"id":10392,"uris":["http://zotero.org/users/2034786/items/T3HKG3A9"],"uri":["http://zotero.org/users/2034786/items/T3HKG3A9"],"itemData":{"id":10392,"type":"article-journal","title":"Diversity and overlap of Parvalbumin and Somatostatin expressing interneurons in mouse presubiculum","container-title":"Frontiers in Neural Circuits","volume":"9","source":"Frontiers","abstract":"The presubiculum, located between hippocampus and entorhinal cortex, plays a fundamental role in representing spatial information, notably head direction. Little is known about GABAergic interneurons of this region. Here, we used three transgenic mouse lines, Pvalb-Cre, Sst-Cre and X98, to examine distinct interneurons labeled with tdTomato or green fluorescent protein. The distribution of interneurons in presubicular lamina for each animal line was compared to that in the GAD67-GFP knock-in animal line. Labelling was specific in the Pvalb-Cre line with 87% of labeled interneurons immunopositive for (PV). Immunostaining for somatostatin (SOM) revealed good specificity in the X98 line with 89% of fluorescent cells, but a lesser specificity in Sst-Cre animals where only 71% of labeled cells were immunopositive. A minority of ~ 6% of interneurons co-expressed PV and SOM in the presubiculum of Sst-Cre animals. The electrophysiological and morphological properties of fluorescent interneurons from Pvalb-Cre, Sst-Cre and X98 mice differed. Distinct physiological groups of presubicular interneurons were resolved by unsupervised cluster analysis of parameters describing passive properties, firing patterns and AP shapes. One group consisted of SOM-positive, Martinotti type neurons with a low firing threshold (cluster 1). Fast spiking basket cells, mainly from the Pvalb-Cre line, formed a distinct group (cluster 3). Another group (cluster 2) contained interneurons of intermediate electrical properties and basket-cell like morphologies. These labeled neurons were recorded from both Sst-Cre and Pvalb-Cre animals. Thus, our results reveal a wide variation in anatomical and physiological properties for these interneurons, a real overlap of interneurons immuno-positive for both PV and SOM as well as an off-target recombination in the Sst-Cre line, possibly linked to maternal cre inheritance.","URL":"http://journal.frontiersin.org/article/10.3389/fncir.2015.00020/abstract","DOI":"10.3389/fncir.2015.00020","ISSN":"1662-5110","journalAbbreviation":"Front. Neural Circuits","language":"English","author":[{"family":"Nassar","given":"Mérie"},{"family":"Simonnet","given":"Jean"},{"family":"Lofredi","given":"Roxanne"},{"family":"Cohen","given":"Ivan"},{"family":"Savary","given":"Etienne"},{"family":"Yanagawa","given":"Yuchio"},{"family":"Miles","given":"Richard"},{"family":"Fricker","given":"Desdemona"}],"issued":{"date-parts":[["2015"]]},"accessed":{"date-parts":[["2016",12,2]]}}},{"id":10396,"uris":["http://zotero.org/users/2034786/items/XGNF5QZT"],"uri":["http://zotero.org/users/2034786/items/XGNF5QZT"],"itemData":{"id":10396,"type":"article-journal","title":"Morphological and electrophysiological properties of pyramidal-like neurons in the stratum oriens of Cornu ammonis 1 and Cornu ammonis 2 area of Proechimys","container-title":"Neuroscience","page":"252-268","volume":"177","source":"PubMed","abstract":"Proechimys (Rodentia: Echimyidae) is a neotropical rodent of the Amazon region that has been successfully colonized in the laboratory and used for experimental medicine. Preliminary studies indicated that Proechimys (casiragua) rodents express an atypical resistance to developing a chronic epileptic condition in common models of temporal lobe epilepsy. Moreover, previous investigation of our laboratory described a remarkably different Proechimy's cytoarchitecture organization of the hippocampal CA2 subfield. In the present study, we investigated the intrinsic neuronal properties and morphological characteristics of the Proechimys's hippocampal pyramidal neurons of the CA1 and CA2 areas. A comparative approach was performed using neurons recorded in Wistar rats. A striking finding in Proechimys rodents was the presence of large pyramidal-like neurons throughout the stratum oriens from CA2 to CA1 area. In order to confirm such distinctive feature of the Proechimys's hippocampus, we performed Nissl staining and immunohistochemistry for neurofilament protein SM311. CA2 pyramidal neurons in the stratum pyramidale of Proechimys exhibited a significantly higher input resistance and lower time constant when compared to corresponding cell groups in the same area of the Wistar rat's. This newly identified population of pyramidal-shaped neurons in stratum oriens of Proechimys exhibited distinct electrophysiological and morphological properties. This included larger capacitance, lower input resistance, larger rheobase, long latency to first action potential and slower firing frequency. In addition, the apical dendrites of these neurons were oriented in parallel to apical dendrites of regular pyramidal neurons in stratum pyramidale. Moreover, these neurons were immunoreactive to SM311 as the majority of the neurons of the pyramidal layer. The functional role of these hippocampal neurons of the rodent Proechimys deserves further investigation.","DOI":"10.1016/j.neuroscience.2010.12.054","ISSN":"1873-7544","note":"PMID: 21215795","journalAbbreviation":"Neuroscience","language":"ENG","author":[{"family":"Scorza","given":"C. A."},{"family":"Araujo","given":"B. H. S."},{"family":"Leite","given":"L. A."},{"family":"Torres","given":"L. B."},{"family":"Otalora","given":"L. F. P."},{"family":"Oliveira","given":"M. S."},{"family":"Garrido-Sanabria","given":"E. R."},{"family":"Cavalheiro","given":"E. A."}],"issued":{"date-parts":[["2011",3,17]]}}}],"schema":"https://github.com/citation-style-language/schema/raw/master/csl-citation.json"} </w:instrText>
      </w:r>
      <w:r w:rsidR="00714044">
        <w:rPr>
          <w:lang w:val="en-CA"/>
        </w:rPr>
        <w:fldChar w:fldCharType="separate"/>
      </w:r>
      <w:r w:rsidR="00714044">
        <w:rPr>
          <w:noProof/>
          <w:lang w:val="en-CA"/>
        </w:rPr>
        <w:t>(Nassar et al., 2015; Scorza et al., 2011)</w:t>
      </w:r>
      <w:r w:rsidR="00714044">
        <w:rPr>
          <w:lang w:val="en-CA"/>
        </w:rPr>
        <w:fldChar w:fldCharType="end"/>
      </w:r>
      <w:r>
        <w:rPr>
          <w:lang w:val="en-CA"/>
        </w:rPr>
        <w:t xml:space="preserve">, a ratio of last / first ISI </w:t>
      </w:r>
      <w:r w:rsidR="00D760A3">
        <w:rPr>
          <w:lang w:val="en-CA"/>
        </w:rPr>
        <w:fldChar w:fldCharType="begin"/>
      </w:r>
      <w:r w:rsidR="00D760A3">
        <w:rPr>
          <w:lang w:val="en-CA"/>
        </w:rPr>
        <w:instrText xml:space="preserve"> ADDIN ZOTERO_ITEM CSL_CITATION {"citationID":"2ig5ulufj4","properties":{"formattedCitation":"(Novkovic et al., 2015; Zhou et al., 2015)","plainCitation":"(Novkovic et al., 2015; Zhou et al., 2015)"},"citationItems":[{"id":10391,"uris":["http://zotero.org/users/2034786/items/RPEFM3KT"],"uri":["http://zotero.org/users/2034786/items/RPEFM3KT"],"itemData":{"id":10391,"type":"article-journal","title":"Hippocampal function is compromised in an animal model of multiple sclerosis","container-title":"Neuroscience","page":"100-112","volume":"309","ISSN":"0306-4522","journalAbbreviation":"Neuroscience","author":[{"family":"Novkovic","given":"T"},{"family":"Shchyglo","given":"O"},{"family":"Gold","given":"R"},{"family":"Manahan-Vaughan","given":"D"}],"issued":{"date-parts":[["2015"]]}}},{"id":10395,"uris":["http://zotero.org/users/2034786/items/JT4P5S27"],"uri":["http://zotero.org/users/2034786/items/JT4P5S27"],"itemData":{"id":10395,"type":"article-journal","title":"Functional Integration of Human Neural Precursor Cells in Mouse Cortex","container-title":"PLOS ONE","page":"e0120281","volume":"10","issue":"3","abstract":"This study investigates the electrophysiological properties and functional integration of different phenotypes of transplanted human neural precursor cells (hNPCs) in immunodeficient NSG mice. Postnatal day 2 mice received unilateral injections of 100,000 GFP+ hNPCs into the right parietal cortex. Eight weeks after transplantation, 1.21% of transplanted hNPCs survived. In these hNPCs, parvalbumin (PV)-, calretinin (CR)-, somatostatin (SS)-positive inhibitory interneurons and excitatory pyramidal neurons were confirmed electrophysiologically and histologically. All GFP+ hNPCs were immunoreactive with anti-human specific nuclear protein. The proportions of PV-, CR-, and SS-positive cells among GFP+ cells were 35.5%, 15.7%, and 17.1%, respectively; around 15% of GFP+ cells were identified as pyramidal neurons. Those electrophysiologically and histological identified GFP+ hNPCs were shown to fire action potentials with the appropriate firing patterns for different classes of neurons and to display spontaneous excitatory and inhibitory postsynaptic currents (sEPSCs and sIPSCs). The amplitude, frequency and kinetic properties of sEPSCs and sIPSCs in different types of hNPCs were comparable to host cells of the same type. In conclusion, GFP+ hNPCs produce neurons that are competent to integrate functionally into host neocortical neuronal networks. This provides promising data on the potential for hNPCs to serve as therapeutic agents in neurological diseases with abnormal neuronal circuitry such as epilepsy.","DOI":"10.1371/journal.pone.0120281","journalAbbreviation":"PLOS ONE","author":[{"family":"Zhou","given":"Fu-Wen"},{"family":"Fortin","given":"Jeff M."},{"family":"Chen","given":"Huan-Xin"},{"family":"Martinez-Diaz","given":"Hildabelis"},{"family":"Chang","given":"Lung-Ji"},{"family":"Reynolds","given":"Brent A."},{"family":"Roper","given":"Steven N."}],"issued":{"date-parts":[["2015",3,12]]}}}],"schema":"https://github.com/citation-style-language/schema/raw/master/csl-citation.json"} </w:instrText>
      </w:r>
      <w:r w:rsidR="00D760A3">
        <w:rPr>
          <w:lang w:val="en-CA"/>
        </w:rPr>
        <w:fldChar w:fldCharType="separate"/>
      </w:r>
      <w:r w:rsidR="00D760A3">
        <w:rPr>
          <w:noProof/>
          <w:lang w:val="en-CA"/>
        </w:rPr>
        <w:t>(Novkovic et al., 2015; Zhou et al., 2015)</w:t>
      </w:r>
      <w:r w:rsidR="00D760A3">
        <w:rPr>
          <w:lang w:val="en-CA"/>
        </w:rPr>
        <w:fldChar w:fldCharType="end"/>
      </w:r>
      <w:r>
        <w:rPr>
          <w:lang w:val="en-CA"/>
        </w:rPr>
        <w:t xml:space="preserve">, a percentage </w:t>
      </w:r>
      <w:r w:rsidR="000A5A97">
        <w:rPr>
          <w:lang w:val="en-CA"/>
        </w:rPr>
        <w:fldChar w:fldCharType="begin"/>
      </w:r>
      <w:r w:rsidR="000A5A97">
        <w:rPr>
          <w:lang w:val="en-CA"/>
        </w:rPr>
        <w:instrText xml:space="preserve"> ADDIN ZOTERO_ITEM CSL_CITATION {"citationID":"tckmvdc4","properties":{"formattedCitation":"(Fujiwara-Tsukamoto et al., 2004; Zaitsev et al., 2009)","plainCitation":"(Fujiwara-Tsukamoto et al., 2004; Zaitsev et al., 2009)"},"citationItems":[{"id":10398,"uris":["http://zotero.org/users/2034786/items/9E8WSF9S"],"uri":["http://zotero.org/users/2034786/items/9E8WSF9S"],"itemData":{"id":10398,"type":"article-journal","title":"Synaptic interactions between pyramidal cells and interneurone subtypes during seizure-like activity in the rat hippocampus","container-title":"The Journal of Physiology","page":"961-979","volume":"557","issue":"Pt 3","source":"PubMed","abstract":"We have recently reported that excitatory GABAergic and glutamatergic mechanisms may be involved in the generation of seizure-like (ictal) rhythmic synchronization (afterdischarge), induced by a strong synaptic stimulation of the CA1 pyramidal cells in the mature rat hippocampus in vitro. To clarify the network mechanism of this neuronal synchronization, dual whole-cell patch-clamp recordings of the afterdischarge responses were performed simultaneously from a variety of interneurones and their neighbouring pyramidal cells in hippocampal CA1-isolated slice preparations. According to morphological and electrophysiological criteria, the recorded interneurones were then classified into distinct subtypes. The non-fast-spiking interneurones located in the strata lacunosum-moleculare and radiatum hardly discharged during the afterdischarge, whereas most of the fast-spiking and non-fast-spiking interneurones in the strata oriens and pyramidale, including the basket, chandelier and bistratified cells, exhibited prominent firings that were precisely synchronous with oscillatory responses in the pyramidal cells. Field potential recordings showed that excitatory synaptic transmissions might take place primarily in the strata oriens and pyramidale during the afterdischarge. Restricted lesions in the strata oriens and pyramidale, but not in the other layers, resulted in the complete desynchronization of afterdischarge activity, and also, local application of glutamate receptor antagonists to these layers blocked the expression of afterdischarge. The present findings indicate that the neuronal synchronization of epileptic afterdischarge may be accomplished in a 'positive feedback circuit' formed by the excitatory GABAergic interneurones and the glutamatergic pyramidal cells within the strata oriens and/or pyramidale of the hippocampal CA1 region.","DOI":"10.1113/jphysiol.2003.059915","ISSN":"0022-3751","note":"PMID: 15107470\nPMCID: PMC1665157","journalAbbreviation":"J. Physiol. (Lond.)","language":"ENG","author":[{"family":"Fujiwara-Tsukamoto","given":"Yoko"},{"family":"Isomura","given":"Yoshikazu"},{"family":"Kaneda","given":"Katsuyuki"},{"family":"Takada","given":"Masahiko"}],"issued":{"date-parts":[["2004",6,15]]}}},{"id":10401,"uris":["http://zotero.org/users/2034786/items/F3ZZF2HN"],"uri":["http://zotero.org/users/2034786/items/F3ZZF2HN"],"itemData":{"id":10401,"type":"article-journal","title":"Interneuron diversity in layers 2-3 of monkey prefrontal cortex","container-title":"Cerebral Cortex (New York, N.Y.: 1991)","page":"1597-1615","volume":"19","issue":"7","source":"PubMed","abstract":"The heterogeneity of gamma-aminobutyric acid interneurons in the rodent neocortex is well-established, but their classification into distinct subtypes remains a matter of debate. The classification of interneurons in the primate neocortex is further complicated by a less extensive database of the features of these neurons and by reported interspecies differences. Consequently, in this study we characterized 8 different morphological types of interneurons from monkey prefrontal cortex, 4 of which have not been previously classified. These interneuron types differed in their expression of molecular markers and clustered into 3 different electrophysiological classes. The first class consisted of fast-spiking parvalbumin-positive chandelier and linear arbor cells. The second class comprised 5 different morphological types of continuous-adapting calretinin- or calbindin-positive interneurons that had the lowest level of firing threshold. However, 2 of these morphological types had short spike duration, which is not typical for rodent adapting cells. Neurogliaform cells (NGFCs), which coexpressed calbindin and neuropeptide Y, formed the third class, characterized by strong initial adaptation. They did not exhibit the delayed spikes seen in rodent NGFCs. These results indicate that primate interneurons have some specific properties; consequently, direct translation of classification schemes developed from studies in rodents to primates might be inappropriate.","DOI":"10.1093/cercor/bhn198","ISSN":"1460-2199","note":"PMID: 19015370\nPMCID: PMC2693619","journalAbbreviation":"Cereb. Cortex","language":"ENG","author":[{"family":"Zaitsev","given":"Aleksey V."},{"family":"Povysheva","given":"Nadezhda V."},{"family":"Gonzalez-Burgos","given":"Guillermo"},{"family":"Rotaru","given":"Diana"},{"family":"Fish","given":"Kenneth N."},{"family":"Krimer","given":"Leonid S."},{"family":"Lewis","given":"David A."}],"issued":{"date-parts":[["2009",7]]}}}],"schema":"https://github.com/citation-style-language/schema/raw/master/csl-citation.json"} </w:instrText>
      </w:r>
      <w:r w:rsidR="000A5A97">
        <w:rPr>
          <w:lang w:val="en-CA"/>
        </w:rPr>
        <w:fldChar w:fldCharType="separate"/>
      </w:r>
      <w:r w:rsidR="000A5A97">
        <w:rPr>
          <w:noProof/>
          <w:lang w:val="en-CA"/>
        </w:rPr>
        <w:t xml:space="preserve">(Fujiwara-Tsukamoto et al., </w:t>
      </w:r>
      <w:r w:rsidR="000A5A97">
        <w:rPr>
          <w:noProof/>
          <w:lang w:val="en-CA"/>
        </w:rPr>
        <w:lastRenderedPageBreak/>
        <w:t>2004; Zaitsev et al., 2009)</w:t>
      </w:r>
      <w:r w:rsidR="000A5A97">
        <w:rPr>
          <w:lang w:val="en-CA"/>
        </w:rPr>
        <w:fldChar w:fldCharType="end"/>
      </w:r>
      <w:r>
        <w:rPr>
          <w:lang w:val="en-CA"/>
        </w:rPr>
        <w:t>, or 1 – ratio first / last ISI</w:t>
      </w:r>
      <w:r w:rsidR="00B7030B">
        <w:rPr>
          <w:lang w:val="en-CA"/>
        </w:rPr>
        <w:t xml:space="preserve"> </w:t>
      </w:r>
      <w:r w:rsidR="00A3304C">
        <w:rPr>
          <w:lang w:val="en-CA"/>
        </w:rPr>
        <w:fldChar w:fldCharType="begin"/>
      </w:r>
      <w:r w:rsidR="00A3304C">
        <w:rPr>
          <w:lang w:val="en-CA"/>
        </w:rPr>
        <w:instrText xml:space="preserve"> ADDIN ZOTERO_ITEM CSL_CITATION {"citationID":"2686oqlsja","properties":{"formattedCitation":"(Derchansky et al., 2008; Lamsa et al., 2007)","plainCitation":"(Derchansky et al., 2008; Lamsa et al., 2007)"},"citationItems":[{"id":10403,"uris":["http://zotero.org/users/2034786/items/JMF5FVB3"],"uri":["http://zotero.org/users/2034786/items/JMF5FVB3"],"itemData":{"id":10403,"type":"article-journal","title":"Transition to seizures in the isolated immature mouse hippocampus: a switch from dominant phasic inhibition to dominant phasic excitation","container-title":"The Journal of Physiology","page":"477-494","volume":"586","issue":"2","source":"PubMed","abstract":"The neural dynamics and mechanisms responsible for the transition from the interictal to the ictal state (seizures) are unresolved questions in epilepsy. It has been suggested that a shift from inhibitory to excitatory GABAergic drive can promote seizure generation. In this study, we utilized an experimental model of temporal lobe epilepsy which produces recurrent seizure-like events in the isolated immature mouse hippocampus (P8-16), perfused with low magnesium ACSF, to investigate the cellular dynamics of seizure transition. Whole-cell and perforated patch recordings from CA1 pyramidal cells and from fast- and non-fast-spiking interneurons in the CA1 stratum oriens hippocampal region showed a change in intracellular signal integration during the transition period, starting with dominant phasic inhibitory synaptic input, followed by dominant phasic excitation prior to a seizure. Efflux of bicarbonate ions through the GABA A receptor did not fully account for this excitation and GABAergic excitation via reversed IPSPs was also excluded as the prime mechanism generating the dominant excitation, since somatic and dendritic GABA A responses to externally applied muscimol remained hyperpolarizing throughout the transition period. In addition, abolishing EPSPs in a single neuron by intracellularly injected QX222, revealed that inhibitory synaptic drive was maintained throughout the entire transition period. We suggest that rather than a major shift from inhibitory to excitatory GABAergic drive prior to seizure onset, there is a change in the interaction between afferent synaptic inhibition, and afferent and intrinsic excitatory processes in pyramidal neurons and interneurons, with maintained inhibition and increasing, entrained 'overpowering' excitation during the transition to seizure.","DOI":"10.1113/jphysiol.2007.143065","ISSN":"0022-3751","note":"PMID: 17991696\nPMCID: PMC2375580","shortTitle":"Transition to seizures in the isolated immature mouse hippocampus","journalAbbreviation":"J. Physiol. (Lond.)","language":"ENG","author":[{"family":"Derchansky","given":"M."},{"family":"Jahromi","given":"S. S."},{"family":"Mamani","given":"M."},{"family":"Shin","given":"D. S."},{"family":"Sik","given":"A."},{"family":"Carlen","given":"P. L."}],"issued":{"date-parts":[["2008",1,15]]}}},{"id":10405,"uris":["http://zotero.org/users/2034786/items/92A7MJRW"],"uri":["http://zotero.org/users/2034786/items/92A7MJRW"],"itemData":{"id":10405,"type":"article-journal","title":"NMDA receptor-dependent long-term potentiation in mouse hippocampal interneurons shows a unique dependence on Ca(2+)/calmodulin-dependent kinases","container-title":"The Journal of Physiology","page":"885-894","volume":"584","issue":"Pt 3","source":"PubMed","abstract":"Long-term potentiation (LTP) of excitatory synaptic transmission plays a major role in memory encoding in the cerebral cortex. It can be elicited at many synapses on principal cells, where it depends on Ca(2+) influx through postsynaptic N-methyl-D-aspartic acid (NMDA) receptors. Ca(2+) influx triggers phosphorylation of several kinases, in particular Ca(2+)/calmodulin-dependent kinase type II (CaMKII). Auto-phosphorylation of CaMKII is a key step in the LTP induction cascade, as revealed by the absence of LTP in hippocampal pyramidal neurons of alphaCaMKII T286A-mutant mice, where auto-phosphorylation of the alpha isoform at residue T286 is prevented. A subset of hippocampal interneurons mediating feed-forward inhibition also exhibit NMDA receptor-dependent LTP, which shows all the cardinal features of Hebbian LTP in pyramidal neurons. This is unexpected, because alphaCaMKII has not been detected in interneurons. Here we show that pathway-specific NMDA receptor-dependent LTP is intact in hippocampal inhibitory interneurons of alphaCaMKII T286A-mutant mice, although in pyramidal cells it is blocked. However, LTP in interneurons is blocked by broad-spectrum pharmacological inhibition of Ca(2+)/calmodulin-dependent kinases. The results suggest that non-alpha Ca(2+)/calmodulin-dependent kinases substitute for the alpha isoform in NMDA receptor-dependent LTP in interneurons.","DOI":"10.1113/jphysiol.2007.137380","ISSN":"0022-3751","note":"PMID: 17884930\nPMCID: PMC2276991","journalAbbreviation":"J. Physiol. (Lond.)","language":"ENG","author":[{"family":"Lamsa","given":"Karri"},{"family":"Irvine","given":"Elaine E."},{"family":"Giese","given":"K. Peter"},{"family":"Kullmann","given":"Dimitri M."}],"issued":{"date-parts":[["2007",11,1]]}}}],"schema":"https://github.com/citation-style-language/schema/raw/master/csl-citation.json"} </w:instrText>
      </w:r>
      <w:r w:rsidR="00A3304C">
        <w:rPr>
          <w:lang w:val="en-CA"/>
        </w:rPr>
        <w:fldChar w:fldCharType="separate"/>
      </w:r>
      <w:r w:rsidR="00A3304C">
        <w:rPr>
          <w:noProof/>
          <w:lang w:val="en-CA"/>
        </w:rPr>
        <w:t>(Derchansky et al., 2008; Lamsa et al., 2007)</w:t>
      </w:r>
      <w:r w:rsidR="00A3304C">
        <w:rPr>
          <w:lang w:val="en-CA"/>
        </w:rPr>
        <w:fldChar w:fldCharType="end"/>
      </w:r>
      <w:r>
        <w:rPr>
          <w:lang w:val="en-CA"/>
        </w:rPr>
        <w:t>. In each of these cases, NeuroElectro curators have standardized these ephys measurements for the different baselines. However, there are many other reporting inconsistencies that the curation team has not been able to address. These examples simply outline the types of problems in attempting to aggregate electrophysiological data that go above and beyond the effects of experimental conditions metadata.</w:t>
      </w:r>
    </w:p>
    <w:p w14:paraId="0216D0F1" w14:textId="77777777" w:rsidR="00BA075F" w:rsidRDefault="00BA075F" w:rsidP="00BA075F">
      <w:pPr>
        <w:rPr>
          <w:lang w:val="en-CA"/>
        </w:rPr>
      </w:pPr>
    </w:p>
    <w:p w14:paraId="405A6B38" w14:textId="1F60E5D5" w:rsidR="00217B92" w:rsidRDefault="00BA075F" w:rsidP="00BA075F">
      <w:pPr>
        <w:rPr>
          <w:ins w:id="371" w:author="Dmitry Tebaykin" w:date="2016-12-13T16:36:00Z"/>
          <w:lang w:val="en-CA"/>
        </w:rPr>
      </w:pPr>
      <w:r>
        <w:rPr>
          <w:lang w:val="en-CA"/>
        </w:rPr>
        <w:t xml:space="preserve">Here, I distinguish experimental conditions (metadata) stored in NeuroElectro into two types: basic (recording temperature, animal age, species, etc.) and solutions metadata (pipette and extracellular concentrations of ions and compounds). Typically, all metadata is curated once per article and then copied into all rows of data extracted from that article. The exceptions are articles that alter experimental conditions between measurements. There are 4 basic metadata types in NeuroElectro (preparation type, animal weight, junction potential and junction offset) that are not used directly in my analysis. Briefly, I only use </w:t>
      </w:r>
      <w:r w:rsidRPr="001807F5">
        <w:rPr>
          <w:i/>
          <w:lang w:val="en-CA"/>
        </w:rPr>
        <w:t>in vitro</w:t>
      </w:r>
      <w:r>
        <w:rPr>
          <w:lang w:val="en-CA"/>
        </w:rPr>
        <w:t xml:space="preserve"> studies for modeling ephys properties, animal weights get converted to animal age, junction potentials and junction offsets are used to standardize RMP and AP threshold values before the analysis (see Methods for more details).</w:t>
      </w:r>
    </w:p>
    <w:p w14:paraId="20F9849B" w14:textId="24688ECA" w:rsidR="00BA075F" w:rsidDel="00217B92" w:rsidRDefault="00217B92">
      <w:pPr>
        <w:spacing w:line="240" w:lineRule="auto"/>
        <w:rPr>
          <w:del w:id="372" w:author="Dmitry Tebaykin" w:date="2016-12-13T16:36:00Z"/>
          <w:lang w:val="en-CA"/>
        </w:rPr>
        <w:pPrChange w:id="373" w:author="Dmitry Tebaykin" w:date="2016-12-13T16:36:00Z">
          <w:pPr/>
        </w:pPrChange>
      </w:pPr>
      <w:ins w:id="374" w:author="Dmitry Tebaykin" w:date="2016-12-13T16:36:00Z">
        <w:r>
          <w:rPr>
            <w:lang w:val="en-CA"/>
          </w:rPr>
          <w:br w:type="page"/>
        </w:r>
      </w:ins>
    </w:p>
    <w:p w14:paraId="67D009A0" w14:textId="77777777" w:rsidR="00BA075F" w:rsidRDefault="00BA075F">
      <w:pPr>
        <w:spacing w:line="240" w:lineRule="auto"/>
        <w:rPr>
          <w:lang w:val="en-CA"/>
        </w:rPr>
        <w:pPrChange w:id="375" w:author="Dmitry Tebaykin" w:date="2016-12-13T16:36:00Z">
          <w:pPr/>
        </w:pPrChange>
      </w:pPr>
    </w:p>
    <w:p w14:paraId="330E3E81" w14:textId="5B26CB30" w:rsidR="00BA075F" w:rsidRPr="00D82F03" w:rsidRDefault="00BA075F" w:rsidP="00ED5351">
      <w:pPr>
        <w:pStyle w:val="Heading3"/>
        <w:numPr>
          <w:ilvl w:val="2"/>
          <w:numId w:val="29"/>
        </w:numPr>
      </w:pPr>
      <w:bookmarkStart w:id="376" w:name="_Toc468464415"/>
      <w:r>
        <w:t xml:space="preserve">Assessing </w:t>
      </w:r>
      <w:r w:rsidR="006E797C">
        <w:t>study-to-study</w:t>
      </w:r>
      <w:r>
        <w:t xml:space="preserve"> electrophysiological variability</w:t>
      </w:r>
      <w:bookmarkEnd w:id="376"/>
    </w:p>
    <w:p w14:paraId="24168FB5" w14:textId="77777777" w:rsidR="00781315" w:rsidRDefault="00781315" w:rsidP="00BA075F">
      <w:pPr>
        <w:rPr>
          <w:lang w:val="en-CA"/>
        </w:rPr>
      </w:pPr>
    </w:p>
    <w:p w14:paraId="4480AC9C" w14:textId="4FAF8469" w:rsidR="00BA075F" w:rsidRDefault="00BA075F" w:rsidP="00BA075F">
      <w:pPr>
        <w:rPr>
          <w:lang w:val="en-CA"/>
        </w:rPr>
      </w:pPr>
      <w:r>
        <w:rPr>
          <w:lang w:val="en-CA"/>
        </w:rPr>
        <w:t xml:space="preserve">Electrophysiology values might have relatively large intrinsic cell-to-cell variability, which could conceal the effects of experimental conditions on the results </w:t>
      </w:r>
      <w:r w:rsidR="00975A0D">
        <w:rPr>
          <w:lang w:val="en-CA"/>
        </w:rPr>
        <w:fldChar w:fldCharType="begin"/>
      </w:r>
      <w:r w:rsidR="00975A0D">
        <w:rPr>
          <w:lang w:val="en-CA"/>
        </w:rPr>
        <w:instrText xml:space="preserve"> ADDIN ZOTERO_ITEM CSL_CITATION {"citationID":"24offro0n0","properties":{"formattedCitation":"(Tripathy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975A0D">
        <w:rPr>
          <w:lang w:val="en-CA"/>
        </w:rPr>
        <w:fldChar w:fldCharType="separate"/>
      </w:r>
      <w:r w:rsidR="00975A0D">
        <w:rPr>
          <w:noProof/>
          <w:lang w:val="en-CA"/>
        </w:rPr>
        <w:t>(Tripathy et al., 2015)</w:t>
      </w:r>
      <w:r w:rsidR="00975A0D">
        <w:rPr>
          <w:lang w:val="en-CA"/>
        </w:rPr>
        <w:fldChar w:fldCharType="end"/>
      </w:r>
      <w:r>
        <w:rPr>
          <w:lang w:val="en-CA"/>
        </w:rPr>
        <w:t>. To assess this, I considered whether between-experimental variance for a single neuron type is greater than within-study variance. If the within-study variance was higher, the meta-analysis approach would likely yield inconclusive results.</w:t>
      </w:r>
    </w:p>
    <w:p w14:paraId="176ABD08" w14:textId="77777777" w:rsidR="00BA075F" w:rsidRDefault="00BA075F" w:rsidP="00BA075F">
      <w:pPr>
        <w:rPr>
          <w:lang w:val="en-CA"/>
        </w:rPr>
      </w:pPr>
    </w:p>
    <w:p w14:paraId="753D8CBA" w14:textId="7248B25F" w:rsidR="00676254" w:rsidRDefault="00BA075F" w:rsidP="00BA075F">
      <w:pPr>
        <w:rPr>
          <w:lang w:val="en-CA"/>
        </w:rPr>
      </w:pPr>
      <w:r>
        <w:rPr>
          <w:lang w:val="en-CA"/>
        </w:rPr>
        <w:t>In the context of a single experiment, the scientist measuring RMPs of hippocampus CA1 pyramidal neurons expects to observe values that are approximately normally distributed, with a sample mean providing an estimate of the population mean. If experimental conditions do not introduce significant variance when comparing ephys properties across studies, then multiple electrophysiology studies should report similar ranges of values while measuring from one neuron type. F</w:t>
      </w:r>
      <w:r w:rsidRPr="00B7297D">
        <w:rPr>
          <w:lang w:val="en-CA"/>
        </w:rPr>
        <w:t>igure</w:t>
      </w:r>
      <w:r>
        <w:rPr>
          <w:lang w:val="en-CA"/>
        </w:rPr>
        <w:t xml:space="preserve"> 3</w:t>
      </w:r>
      <w:r w:rsidRPr="00B7297D">
        <w:rPr>
          <w:lang w:val="en-CA"/>
        </w:rPr>
        <w:t xml:space="preserve"> shows mean +/- standard error of the mean for three relatively common neuron types in NeuroElectro</w:t>
      </w:r>
      <w:r>
        <w:rPr>
          <w:lang w:val="en-CA"/>
        </w:rPr>
        <w:t>, after correcting for junction offset</w:t>
      </w:r>
      <w:r w:rsidRPr="00B7297D">
        <w:rPr>
          <w:lang w:val="en-CA"/>
        </w:rPr>
        <w:t>. Disregarding several outliers, SEMs do not cover the whole range of reported RMP means. In the case of hippocampus CA1 pyramidal cells the mean RMPs range from -73 mV to -53 mV</w:t>
      </w:r>
      <w:r>
        <w:rPr>
          <w:lang w:val="en-CA"/>
        </w:rPr>
        <w:t xml:space="preserve"> with an average SEM of 1.7 mV</w:t>
      </w:r>
      <w:r w:rsidRPr="00B7297D">
        <w:rPr>
          <w:lang w:val="en-CA"/>
        </w:rPr>
        <w:t>.</w:t>
      </w:r>
      <w:r>
        <w:rPr>
          <w:lang w:val="en-CA"/>
        </w:rPr>
        <w:t xml:space="preserve"> </w:t>
      </w:r>
      <w:r w:rsidRPr="00B7297D">
        <w:rPr>
          <w:lang w:val="en-CA"/>
        </w:rPr>
        <w:t>There is an even greater spread in the reported mean resting membrane potentials in Martinotti cells</w:t>
      </w:r>
      <w:r>
        <w:rPr>
          <w:lang w:val="en-CA"/>
        </w:rPr>
        <w:t xml:space="preserve"> (from -73 mV to -48 mV with a mean SEM of 2.6 mV)</w:t>
      </w:r>
      <w:r w:rsidRPr="00B7297D">
        <w:rPr>
          <w:lang w:val="en-CA"/>
        </w:rPr>
        <w:t xml:space="preserve"> and medium spiny neurons</w:t>
      </w:r>
      <w:r>
        <w:rPr>
          <w:lang w:val="en-CA"/>
        </w:rPr>
        <w:t xml:space="preserve"> (-95 mV to -61 mV, mean SEM of 2.8 mV), still with relatively small standard errors</w:t>
      </w:r>
      <w:r w:rsidRPr="00B7297D">
        <w:rPr>
          <w:lang w:val="en-CA"/>
        </w:rPr>
        <w:t xml:space="preserve">. </w:t>
      </w:r>
      <w:r>
        <w:rPr>
          <w:lang w:val="en-CA"/>
        </w:rPr>
        <w:t>These data do not support the hypothesis that different electrophysiology experiments report ephys values from the same normal distribution (ANOVA P-value of 4.04*10</w:t>
      </w:r>
      <w:r w:rsidRPr="00135A62">
        <w:rPr>
          <w:vertAlign w:val="superscript"/>
          <w:lang w:val="en-CA"/>
        </w:rPr>
        <w:t>-15</w:t>
      </w:r>
      <w:r>
        <w:rPr>
          <w:lang w:val="en-CA"/>
        </w:rPr>
        <w:t xml:space="preserve"> for RMPs of hippocampus CA1 </w:t>
      </w:r>
      <w:r>
        <w:rPr>
          <w:lang w:val="en-CA"/>
        </w:rPr>
        <w:lastRenderedPageBreak/>
        <w:t xml:space="preserve">pyramidal neurons). I found that, other ephys properties behave very similarly to RMP (not shown). Thus, the hypothesis that ephys measurements are unaffected by experimental </w:t>
      </w:r>
    </w:p>
    <w:p w14:paraId="6582DFBC" w14:textId="771F197B" w:rsidR="00BA6699" w:rsidRDefault="003F45BD" w:rsidP="00BA6699">
      <w:pPr>
        <w:keepNext/>
      </w:pPr>
      <w:r>
        <w:rPr>
          <w:noProof/>
        </w:rPr>
        <mc:AlternateContent>
          <mc:Choice Requires="wps">
            <w:drawing>
              <wp:anchor distT="0" distB="0" distL="114300" distR="114300" simplePos="0" relativeHeight="251706368" behindDoc="0" locked="0" layoutInCell="1" allowOverlap="1" wp14:anchorId="7F218BFA" wp14:editId="027FAEED">
                <wp:simplePos x="0" y="0"/>
                <wp:positionH relativeFrom="column">
                  <wp:posOffset>2451528</wp:posOffset>
                </wp:positionH>
                <wp:positionV relativeFrom="paragraph">
                  <wp:posOffset>3362463</wp:posOffset>
                </wp:positionV>
                <wp:extent cx="1138555" cy="2286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13855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246B2" w14:textId="75F8845E" w:rsidR="00F455A3" w:rsidRDefault="00F455A3">
                            <w:r>
                              <w:t>Article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218BFA" id="Text Box 23" o:spid="_x0000_s1036" type="#_x0000_t202" style="position:absolute;margin-left:193.05pt;margin-top:264.75pt;width:89.65pt;height:18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" filled="f" stroked="f">
                <v:textbox>
                  <w:txbxContent>
                    <w:p w14:paraId="2B7246B2" w14:textId="75F8845E" w:rsidR="00F455A3" w:rsidRDefault="00F455A3">
                      <w:r>
                        <w:t>Article index</w:t>
                      </w:r>
                    </w:p>
                  </w:txbxContent>
                </v:textbox>
              </v:shape>
            </w:pict>
          </mc:Fallback>
        </mc:AlternateContent>
      </w:r>
      <w:r w:rsidR="00BA075F">
        <w:rPr>
          <w:noProof/>
        </w:rPr>
        <w:drawing>
          <wp:inline distT="0" distB="0" distL="0" distR="0" wp14:anchorId="53F9DD24" wp14:editId="33A5987A">
            <wp:extent cx="5943600" cy="3564255"/>
            <wp:effectExtent l="0" t="0" r="0" b="0"/>
            <wp:docPr id="9" name="Picture 9" descr="../../Neuroelectro%20documents/Plots/exampleRM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electro%20documents/Plots/exampleRMP.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64255"/>
                    </a:xfrm>
                    <a:prstGeom prst="rect">
                      <a:avLst/>
                    </a:prstGeom>
                    <a:noFill/>
                    <a:ln>
                      <a:noFill/>
                    </a:ln>
                  </pic:spPr>
                </pic:pic>
              </a:graphicData>
            </a:graphic>
          </wp:inline>
        </w:drawing>
      </w:r>
    </w:p>
    <w:p w14:paraId="5AC165CC" w14:textId="09AC9EBB" w:rsidR="00BA075F" w:rsidRDefault="00BA6699" w:rsidP="0060674A">
      <w:pPr>
        <w:pStyle w:val="Caption"/>
      </w:pPr>
      <w:bookmarkStart w:id="377" w:name="_Toc468462373"/>
      <w:commentRangeStart w:id="378"/>
      <w:r>
        <w:t xml:space="preserve">Figure </w:t>
      </w:r>
      <w:r>
        <w:fldChar w:fldCharType="begin"/>
      </w:r>
      <w:r>
        <w:instrText xml:space="preserve"> SEQ Figure \* ARABIC </w:instrText>
      </w:r>
      <w:r>
        <w:fldChar w:fldCharType="separate"/>
      </w:r>
      <w:r w:rsidR="00A332DA">
        <w:rPr>
          <w:noProof/>
        </w:rPr>
        <w:t>6</w:t>
      </w:r>
      <w:r>
        <w:fldChar w:fldCharType="end"/>
      </w:r>
      <w:commentRangeEnd w:id="378"/>
      <w:r w:rsidR="00217B92">
        <w:rPr>
          <w:rStyle w:val="CommentReference"/>
          <w:rFonts w:asciiTheme="minorHAnsi" w:eastAsiaTheme="minorHAnsi" w:hAnsiTheme="minorHAnsi" w:cstheme="minorBidi"/>
          <w:b w:val="0"/>
          <w:bCs w:val="0"/>
          <w:color w:val="00000A"/>
        </w:rPr>
        <w:commentReference w:id="378"/>
      </w:r>
      <w:r w:rsidR="00793918">
        <w:t xml:space="preserve">: </w:t>
      </w:r>
      <w:r w:rsidR="00BA075F" w:rsidRPr="00BC0D31">
        <w:t>Electrophysiological variability is higher between experiments than within experiments. Resting potentials of hippocampal CA1 pyramidal neurons, neocortex Martinotti cells and Striatum medium spiny neurons, across articles in NeuroElectro. Each point and line is an RMP mean +/- SEM, reported by an article.</w:t>
      </w:r>
      <w:bookmarkEnd w:id="377"/>
    </w:p>
    <w:p w14:paraId="4C64E3C5" w14:textId="77777777" w:rsidR="00861F79" w:rsidRPr="00861F79" w:rsidRDefault="00861F79" w:rsidP="00861F79"/>
    <w:p w14:paraId="4ABFE6ED" w14:textId="77777777" w:rsidR="005C5424" w:rsidRDefault="005C5424" w:rsidP="005C5424">
      <w:pPr>
        <w:rPr>
          <w:lang w:val="en-CA"/>
        </w:rPr>
      </w:pPr>
      <w:r>
        <w:rPr>
          <w:lang w:val="en-CA"/>
        </w:rPr>
        <w:t>conditions must be false. These inter-study differences must be partially due to differences in experimental procedures.</w:t>
      </w:r>
    </w:p>
    <w:p w14:paraId="53C1BEC1" w14:textId="77777777" w:rsidR="005C5424" w:rsidRDefault="005C5424" w:rsidP="00BA075F">
      <w:pPr>
        <w:rPr>
          <w:lang w:val="en-CA"/>
        </w:rPr>
      </w:pPr>
    </w:p>
    <w:p w14:paraId="486B35C0" w14:textId="09278CFE" w:rsidR="00BA075F" w:rsidRDefault="00BA075F" w:rsidP="00BA075F">
      <w:pPr>
        <w:rPr>
          <w:lang w:val="en-CA"/>
        </w:rPr>
      </w:pPr>
      <w:r>
        <w:rPr>
          <w:lang w:val="en-CA"/>
        </w:rPr>
        <w:t xml:space="preserve">Since the RMP means for a single neuron type reported in different articles are highly unlikely to originate from the same normal distribution, I hypothesize that there are factors contributing to the high variability of resting membrane potentials when compared across labs. This argument holds for other electrophysiological properties. In fact, certain experimental conditions (animal </w:t>
      </w:r>
      <w:r>
        <w:rPr>
          <w:lang w:val="en-CA"/>
        </w:rPr>
        <w:lastRenderedPageBreak/>
        <w:t xml:space="preserve">species, age, electrode type, recording temperature) have been previously shown to be systematically correlated with variance in ephys measurements </w:t>
      </w:r>
      <w:r w:rsidR="00B06E2F">
        <w:rPr>
          <w:lang w:val="en-CA"/>
        </w:rPr>
        <w:fldChar w:fldCharType="begin"/>
      </w:r>
      <w:r w:rsidR="00B06E2F">
        <w:rPr>
          <w:lang w:val="en-CA"/>
        </w:rPr>
        <w:instrText xml:space="preserve"> ADDIN ZOTERO_ITEM CSL_CITATION {"citationID":"qmd809f7s","properties":{"formattedCitation":"(Tripathy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B06E2F">
        <w:rPr>
          <w:lang w:val="en-CA"/>
        </w:rPr>
        <w:fldChar w:fldCharType="separate"/>
      </w:r>
      <w:r w:rsidR="00B06E2F">
        <w:rPr>
          <w:noProof/>
          <w:lang w:val="en-CA"/>
        </w:rPr>
        <w:t>(Tripathy et al., 2015)</w:t>
      </w:r>
      <w:r w:rsidR="00B06E2F">
        <w:rPr>
          <w:lang w:val="en-CA"/>
        </w:rPr>
        <w:fldChar w:fldCharType="end"/>
      </w:r>
      <w:r>
        <w:rPr>
          <w:lang w:val="en-CA"/>
        </w:rPr>
        <w:t>. This analysis motivated my consideration of experimental solution compos</w:t>
      </w:r>
      <w:r w:rsidR="00FD2A85">
        <w:rPr>
          <w:lang w:val="en-CA"/>
        </w:rPr>
        <w:t>itions as a potential explanation</w:t>
      </w:r>
      <w:r>
        <w:rPr>
          <w:lang w:val="en-CA"/>
        </w:rPr>
        <w:t xml:space="preserve"> for inter-study variance.</w:t>
      </w:r>
    </w:p>
    <w:p w14:paraId="59577DFD" w14:textId="0C89281B" w:rsidR="000B59EB" w:rsidRDefault="007B652D" w:rsidP="007B652D">
      <w:pPr>
        <w:spacing w:line="240" w:lineRule="auto"/>
        <w:rPr>
          <w:lang w:val="en-CA"/>
        </w:rPr>
      </w:pPr>
      <w:r>
        <w:rPr>
          <w:lang w:val="en-CA"/>
        </w:rPr>
        <w:br w:type="page"/>
      </w:r>
    </w:p>
    <w:p w14:paraId="1FDC8BC1" w14:textId="696737A0" w:rsidR="00514329" w:rsidRDefault="004432EF" w:rsidP="00514329">
      <w:pPr>
        <w:pStyle w:val="Heading3"/>
        <w:numPr>
          <w:ilvl w:val="2"/>
          <w:numId w:val="29"/>
        </w:numPr>
        <w:rPr>
          <w:ins w:id="379" w:author="Dmitry Tebaykin" w:date="2016-12-13T16:36:00Z"/>
        </w:rPr>
      </w:pPr>
      <w:bookmarkStart w:id="380" w:name="_Toc468464416"/>
      <w:r>
        <w:lastRenderedPageBreak/>
        <w:t xml:space="preserve">Modeling </w:t>
      </w:r>
      <w:r w:rsidR="000D4A84">
        <w:t>electrophysiological</w:t>
      </w:r>
      <w:r>
        <w:t xml:space="preserve"> properties with experimental metadata</w:t>
      </w:r>
      <w:bookmarkEnd w:id="380"/>
    </w:p>
    <w:p w14:paraId="2E439110" w14:textId="77777777" w:rsidR="00514329" w:rsidRPr="00F455A3" w:rsidRDefault="00514329">
      <w:pPr>
        <w:pPrChange w:id="381" w:author="Dmitry Tebaykin" w:date="2016-12-13T16:37:00Z">
          <w:pPr>
            <w:pStyle w:val="Heading3"/>
            <w:numPr>
              <w:ilvl w:val="2"/>
              <w:numId w:val="29"/>
            </w:numPr>
          </w:pPr>
        </w:pPrChange>
      </w:pPr>
    </w:p>
    <w:p w14:paraId="261C962D" w14:textId="295A02C3" w:rsidR="004432EF" w:rsidRPr="004D686A" w:rsidRDefault="00F265B2" w:rsidP="00EA5837">
      <w:pPr>
        <w:pStyle w:val="Heading5"/>
        <w:numPr>
          <w:ilvl w:val="3"/>
          <w:numId w:val="29"/>
        </w:numPr>
        <w:rPr>
          <w:lang w:val="en-CA"/>
        </w:rPr>
      </w:pPr>
      <w:bookmarkStart w:id="382" w:name="_Toc468464417"/>
      <w:r>
        <w:rPr>
          <w:lang w:val="en-CA"/>
        </w:rPr>
        <w:t>Explaining electrophysiological variance using single solution components</w:t>
      </w:r>
      <w:bookmarkEnd w:id="382"/>
    </w:p>
    <w:p w14:paraId="31B9F059" w14:textId="77777777" w:rsidR="004432EF" w:rsidRDefault="004432EF" w:rsidP="004432EF">
      <w:pPr>
        <w:rPr>
          <w:lang w:val="en-CA"/>
        </w:rPr>
      </w:pPr>
      <w:r>
        <w:rPr>
          <w:noProof/>
        </w:rPr>
        <mc:AlternateContent>
          <mc:Choice Requires="wps">
            <w:drawing>
              <wp:anchor distT="0" distB="0" distL="114300" distR="114300" simplePos="0" relativeHeight="251692032" behindDoc="0" locked="0" layoutInCell="1" allowOverlap="1" wp14:anchorId="61F910A2" wp14:editId="2B000B5E">
                <wp:simplePos x="0" y="0"/>
                <wp:positionH relativeFrom="column">
                  <wp:posOffset>3020272</wp:posOffset>
                </wp:positionH>
                <wp:positionV relativeFrom="paragraph">
                  <wp:posOffset>77470</wp:posOffset>
                </wp:positionV>
                <wp:extent cx="339090" cy="45974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4341FD78" w14:textId="77777777" w:rsidR="00F455A3" w:rsidRPr="00D76E19" w:rsidRDefault="00F455A3"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910A2" id="Text Box 22" o:spid="_x0000_s1037" type="#_x0000_t202" style="position:absolute;margin-left:237.8pt;margin-top:6.1pt;width:26.7pt;height:36.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" filled="f" stroked="f">
                <v:textbox>
                  <w:txbxContent>
                    <w:p w14:paraId="4341FD78" w14:textId="77777777" w:rsidR="00F455A3" w:rsidRPr="00D76E19" w:rsidRDefault="00F455A3"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3BC0D9EF" wp14:editId="707575EC">
                <wp:simplePos x="0" y="0"/>
                <wp:positionH relativeFrom="column">
                  <wp:posOffset>167005</wp:posOffset>
                </wp:positionH>
                <wp:positionV relativeFrom="paragraph">
                  <wp:posOffset>78740</wp:posOffset>
                </wp:positionV>
                <wp:extent cx="339090" cy="459740"/>
                <wp:effectExtent l="0" t="0" r="0" b="0"/>
                <wp:wrapNone/>
                <wp:docPr id="1" name="Text Box 1"/>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55A5AAA7" w14:textId="77777777" w:rsidR="00F455A3" w:rsidRPr="00D76E19" w:rsidRDefault="00F455A3"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0D9EF" id="Text Box 1" o:spid="_x0000_s1038" type="#_x0000_t202" style="position:absolute;margin-left:13.15pt;margin-top:6.2pt;width:26.7pt;height:36.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" filled="f" stroked="f">
                <v:textbox>
                  <w:txbxContent>
                    <w:p w14:paraId="55A5AAA7" w14:textId="77777777" w:rsidR="00F455A3" w:rsidRPr="00D76E19" w:rsidRDefault="00F455A3"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14:paraId="4546626B" w14:textId="77777777" w:rsidR="004432EF" w:rsidRDefault="004432EF" w:rsidP="004432EF">
      <w:pPr>
        <w:keepNext/>
      </w:pPr>
      <w:r>
        <w:rPr>
          <w:noProof/>
        </w:rPr>
        <mc:AlternateContent>
          <mc:Choice Requires="wps">
            <w:drawing>
              <wp:anchor distT="0" distB="0" distL="114300" distR="114300" simplePos="0" relativeHeight="251695104" behindDoc="0" locked="0" layoutInCell="1" allowOverlap="1" wp14:anchorId="6539BF3D" wp14:editId="736A8590">
                <wp:simplePos x="0" y="0"/>
                <wp:positionH relativeFrom="column">
                  <wp:posOffset>1765935</wp:posOffset>
                </wp:positionH>
                <wp:positionV relativeFrom="paragraph">
                  <wp:posOffset>1907540</wp:posOffset>
                </wp:positionV>
                <wp:extent cx="861060" cy="548640"/>
                <wp:effectExtent l="0" t="0" r="0" b="10160"/>
                <wp:wrapNone/>
                <wp:docPr id="12" name="Text Box 12"/>
                <wp:cNvGraphicFramePr/>
                <a:graphic xmlns:a="http://schemas.openxmlformats.org/drawingml/2006/main">
                  <a:graphicData uri="http://schemas.microsoft.com/office/word/2010/wordprocessingShape">
                    <wps:wsp>
                      <wps:cNvSpPr txBox="1"/>
                      <wps:spPr>
                        <a:xfrm>
                          <a:off x="0" y="0"/>
                          <a:ext cx="861060" cy="548640"/>
                        </a:xfrm>
                        <a:prstGeom prst="rect">
                          <a:avLst/>
                        </a:prstGeom>
                        <a:noFill/>
                        <a:ln>
                          <a:noFill/>
                        </a:ln>
                        <a:effectLst/>
                      </wps:spPr>
                      <wps:txbx>
                        <w:txbxContent>
                          <w:p w14:paraId="4F909C23" w14:textId="77777777" w:rsidR="00F455A3" w:rsidRDefault="00F455A3"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0.35</w:t>
                            </w:r>
                          </w:p>
                          <w:p w14:paraId="79C2D1E3" w14:textId="77777777" w:rsidR="00F455A3" w:rsidRPr="00851EEA" w:rsidRDefault="00F455A3"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539BF3D" id="Text Box 12" o:spid="_x0000_s1039" type="#_x0000_t202" style="position:absolute;margin-left:139.05pt;margin-top:150.2pt;width:67.8pt;height:43.2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" filled="f" stroked="f">
                <v:textbox style="mso-fit-shape-to-text:t">
                  <w:txbxContent>
                    <w:p w14:paraId="4F909C23" w14:textId="77777777" w:rsidR="00F455A3" w:rsidRDefault="00F455A3"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0.35</w:t>
                      </w:r>
                    </w:p>
                    <w:p w14:paraId="79C2D1E3" w14:textId="77777777" w:rsidR="00F455A3" w:rsidRPr="00851EEA" w:rsidRDefault="00F455A3"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892CF8F" wp14:editId="133190AC">
                <wp:simplePos x="0" y="0"/>
                <wp:positionH relativeFrom="column">
                  <wp:posOffset>4737735</wp:posOffset>
                </wp:positionH>
                <wp:positionV relativeFrom="paragraph">
                  <wp:posOffset>78105</wp:posOffset>
                </wp:positionV>
                <wp:extent cx="802005" cy="548640"/>
                <wp:effectExtent l="0" t="0" r="0" b="10160"/>
                <wp:wrapNone/>
                <wp:docPr id="18" name="Text Box 18"/>
                <wp:cNvGraphicFramePr/>
                <a:graphic xmlns:a="http://schemas.openxmlformats.org/drawingml/2006/main">
                  <a:graphicData uri="http://schemas.microsoft.com/office/word/2010/wordprocessingShape">
                    <wps:wsp>
                      <wps:cNvSpPr txBox="1"/>
                      <wps:spPr>
                        <a:xfrm>
                          <a:off x="0" y="0"/>
                          <a:ext cx="802005" cy="548640"/>
                        </a:xfrm>
                        <a:prstGeom prst="rect">
                          <a:avLst/>
                        </a:prstGeom>
                        <a:noFill/>
                        <a:ln>
                          <a:noFill/>
                        </a:ln>
                        <a:effectLst/>
                      </wps:spPr>
                      <wps:txbx>
                        <w:txbxContent>
                          <w:p w14:paraId="41FAF63D" w14:textId="77777777" w:rsidR="00F455A3" w:rsidRDefault="00F455A3"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-0.16</w:t>
                            </w:r>
                          </w:p>
                          <w:p w14:paraId="53C556E7" w14:textId="77777777" w:rsidR="00F455A3" w:rsidRPr="00851EEA" w:rsidRDefault="00F455A3"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&gt; 0.05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92CF8F" id="Text Box 18" o:spid="_x0000_s1040" type="#_x0000_t202" style="position:absolute;margin-left:373.05pt;margin-top:6.15pt;width:63.15pt;height:43.2pt;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" filled="f" stroked="f">
                <v:textbox style="mso-fit-shape-to-text:t">
                  <w:txbxContent>
                    <w:p w14:paraId="41FAF63D" w14:textId="77777777" w:rsidR="00F455A3" w:rsidRDefault="00F455A3"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-0.16</w:t>
                      </w:r>
                    </w:p>
                    <w:p w14:paraId="53C556E7" w14:textId="77777777" w:rsidR="00F455A3" w:rsidRPr="00851EEA" w:rsidRDefault="00F455A3"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&gt; 0.05</w:t>
                      </w:r>
                    </w:p>
                  </w:txbxContent>
                </v:textbox>
              </v:shape>
            </w:pict>
          </mc:Fallback>
        </mc:AlternateContent>
      </w:r>
      <w:r>
        <w:rPr>
          <w:noProof/>
        </w:rPr>
        <w:drawing>
          <wp:inline distT="0" distB="0" distL="0" distR="0" wp14:anchorId="6F87C34A" wp14:editId="465BDF8D">
            <wp:extent cx="2821940" cy="2821940"/>
            <wp:effectExtent l="0" t="0" r="0" b="0"/>
            <wp:docPr id="6" name="Picture 6" descr="../../Neuroelectro%20documents/Plots/rinVsNaIn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electro%20documents/Plots/rinVsNaInt.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21940" cy="2821940"/>
                    </a:xfrm>
                    <a:prstGeom prst="rect">
                      <a:avLst/>
                    </a:prstGeom>
                    <a:noFill/>
                    <a:ln>
                      <a:noFill/>
                    </a:ln>
                  </pic:spPr>
                </pic:pic>
              </a:graphicData>
            </a:graphic>
          </wp:inline>
        </w:drawing>
      </w:r>
      <w:r>
        <w:rPr>
          <w:noProof/>
        </w:rPr>
        <w:drawing>
          <wp:inline distT="0" distB="0" distL="0" distR="0" wp14:anchorId="4D9BECD4" wp14:editId="71D95B3A">
            <wp:extent cx="2832735" cy="2832735"/>
            <wp:effectExtent l="0" t="0" r="12065" b="12065"/>
            <wp:docPr id="21" name="Picture 21" descr="../../Neuroelectro%20documents/Plots/rmpVsMgEx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uroelectro%20documents/Plots/rmpVsMgExt.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2735" cy="2832735"/>
                    </a:xfrm>
                    <a:prstGeom prst="rect">
                      <a:avLst/>
                    </a:prstGeom>
                    <a:noFill/>
                    <a:ln>
                      <a:noFill/>
                    </a:ln>
                  </pic:spPr>
                </pic:pic>
              </a:graphicData>
            </a:graphic>
          </wp:inline>
        </w:drawing>
      </w:r>
    </w:p>
    <w:p w14:paraId="383A85C7" w14:textId="4BC5E4EF" w:rsidR="004432EF" w:rsidRPr="00E646B3" w:rsidRDefault="004432EF" w:rsidP="0060674A">
      <w:pPr>
        <w:pStyle w:val="Caption"/>
      </w:pPr>
      <w:bookmarkStart w:id="383" w:name="_Toc468462374"/>
      <w:r>
        <w:t xml:space="preserve">Figure </w:t>
      </w:r>
      <w:r w:rsidR="00793918">
        <w:fldChar w:fldCharType="begin"/>
      </w:r>
      <w:r w:rsidR="00793918">
        <w:instrText xml:space="preserve"> SEQ Figure \* ARABIC </w:instrText>
      </w:r>
      <w:r w:rsidR="00793918">
        <w:fldChar w:fldCharType="separate"/>
      </w:r>
      <w:r w:rsidR="00A332DA">
        <w:rPr>
          <w:noProof/>
        </w:rPr>
        <w:t>7</w:t>
      </w:r>
      <w:r w:rsidR="00793918">
        <w:fldChar w:fldCharType="end"/>
      </w:r>
      <w:r w:rsidRPr="00E646B3">
        <w:t xml:space="preserve">: Univariate relationships between electrophysiological properties and solution concentrations. Each point is a mean ephys value reported by an article for Hippocampus CA1 pyramidal neurons. Blue line is the best univariate linear fit for the data, grey area shows 95% confidence interval for the linear fit. A) Input resistance increases with internal sodium concentration (r = 0.35, p &lt; 0.001). B) </w:t>
      </w:r>
      <w:r w:rsidR="00F00F53">
        <w:t>RMP linear model</w:t>
      </w:r>
      <w:r w:rsidRPr="00E646B3">
        <w:t xml:space="preserve"> is driven by 3 outliers in the 7-7.5 mM range of external magnesium concentration</w:t>
      </w:r>
      <w:r w:rsidR="002C63B0">
        <w:t xml:space="preserve">, </w:t>
      </w:r>
      <w:r w:rsidR="0021683C">
        <w:t>rend</w:t>
      </w:r>
      <w:r w:rsidR="00B722CA">
        <w:t>er</w:t>
      </w:r>
      <w:r w:rsidR="0021683C">
        <w:t>ing</w:t>
      </w:r>
      <w:r w:rsidR="00F64BD6">
        <w:t xml:space="preserve"> its results insignificant.</w:t>
      </w:r>
      <w:bookmarkEnd w:id="383"/>
    </w:p>
    <w:p w14:paraId="382AF424" w14:textId="77777777" w:rsidR="004432EF" w:rsidRDefault="004432EF" w:rsidP="004432EF">
      <w:pPr>
        <w:rPr>
          <w:lang w:val="en-CA"/>
        </w:rPr>
      </w:pPr>
    </w:p>
    <w:p w14:paraId="62E4E28A" w14:textId="46AFFB5B" w:rsidR="004432EF" w:rsidRDefault="00686E99" w:rsidP="004432EF">
      <w:pPr>
        <w:rPr>
          <w:lang w:val="en-CA"/>
        </w:rPr>
      </w:pPr>
      <w:r>
        <w:rPr>
          <w:lang w:val="en-CA"/>
        </w:rPr>
        <w:t>The simplest approach to studying</w:t>
      </w:r>
      <w:r w:rsidR="004432EF">
        <w:rPr>
          <w:lang w:val="en-CA"/>
        </w:rPr>
        <w:t xml:space="preserve"> the effect</w:t>
      </w:r>
      <w:r w:rsidR="000B3C56">
        <w:rPr>
          <w:lang w:val="en-CA"/>
        </w:rPr>
        <w:t>s</w:t>
      </w:r>
      <w:r w:rsidR="004432EF">
        <w:rPr>
          <w:lang w:val="en-CA"/>
        </w:rPr>
        <w:t xml:space="preserve"> of major ion concentrations on electrophysiological properties </w:t>
      </w:r>
      <w:r w:rsidR="008F4B1C">
        <w:rPr>
          <w:lang w:val="en-CA"/>
        </w:rPr>
        <w:t xml:space="preserve">is to </w:t>
      </w:r>
      <w:r w:rsidR="00645CF6">
        <w:rPr>
          <w:lang w:val="en-CA"/>
        </w:rPr>
        <w:t>treat the</w:t>
      </w:r>
      <w:r w:rsidR="008F4B1C">
        <w:rPr>
          <w:lang w:val="en-CA"/>
        </w:rPr>
        <w:t xml:space="preserve"> ions </w:t>
      </w:r>
      <w:r w:rsidR="004432EF">
        <w:rPr>
          <w:lang w:val="en-CA"/>
        </w:rPr>
        <w:t>one at a time</w:t>
      </w:r>
      <w:r w:rsidR="00ED4072">
        <w:rPr>
          <w:lang w:val="en-CA"/>
        </w:rPr>
        <w:t>.</w:t>
      </w:r>
      <w:r w:rsidR="00ED4072" w:rsidRPr="00ED4072">
        <w:rPr>
          <w:lang w:val="en-CA"/>
        </w:rPr>
        <w:t xml:space="preserve"> </w:t>
      </w:r>
      <w:r w:rsidR="00ED4072">
        <w:rPr>
          <w:lang w:val="en-CA"/>
        </w:rPr>
        <w:t xml:space="preserve">This approach ignores the possibility of more complicated interactions, </w:t>
      </w:r>
      <w:r w:rsidR="00BB2B0B">
        <w:rPr>
          <w:lang w:val="en-CA"/>
        </w:rPr>
        <w:t>and</w:t>
      </w:r>
      <w:r w:rsidR="00ED4072">
        <w:rPr>
          <w:lang w:val="en-CA"/>
        </w:rPr>
        <w:t xml:space="preserve"> cannot handle multiple cell types. However, it can identify strong</w:t>
      </w:r>
      <w:r w:rsidR="00075476">
        <w:rPr>
          <w:lang w:val="en-CA"/>
        </w:rPr>
        <w:t xml:space="preserve"> correlations between specific solution components and ephys properties in a single cell type</w:t>
      </w:r>
      <w:r w:rsidR="004432EF">
        <w:rPr>
          <w:lang w:val="en-CA"/>
        </w:rPr>
        <w:t xml:space="preserve">. </w:t>
      </w:r>
      <w:r w:rsidR="00753AB4">
        <w:rPr>
          <w:lang w:val="en-CA"/>
        </w:rPr>
        <w:t>T</w:t>
      </w:r>
      <w:r w:rsidR="004432EF">
        <w:rPr>
          <w:lang w:val="en-CA"/>
        </w:rPr>
        <w:t xml:space="preserve">wo examples of this univariate approach, when applied to hippocampus CA1 </w:t>
      </w:r>
      <w:r w:rsidR="004432EF">
        <w:rPr>
          <w:lang w:val="en-CA"/>
        </w:rPr>
        <w:lastRenderedPageBreak/>
        <w:t>pyramidal neuron type: input resistance significantly correlates with internal sodium concentration</w:t>
      </w:r>
      <w:r w:rsidR="0037600C">
        <w:rPr>
          <w:lang w:val="en-CA"/>
        </w:rPr>
        <w:t xml:space="preserve"> (Figure 7A)</w:t>
      </w:r>
      <w:r w:rsidR="00216601">
        <w:rPr>
          <w:lang w:val="en-CA"/>
        </w:rPr>
        <w:t>.</w:t>
      </w:r>
      <w:r w:rsidR="004432EF">
        <w:rPr>
          <w:lang w:val="en-CA"/>
        </w:rPr>
        <w:t xml:space="preserve"> </w:t>
      </w:r>
      <w:r w:rsidR="008400B3">
        <w:rPr>
          <w:lang w:val="en-CA"/>
        </w:rPr>
        <w:t xml:space="preserve">As an example of a negative finding, </w:t>
      </w:r>
      <w:r w:rsidR="003E2F45">
        <w:rPr>
          <w:lang w:val="en-CA"/>
        </w:rPr>
        <w:t xml:space="preserve">the relationship between </w:t>
      </w:r>
      <w:r w:rsidR="004432EF">
        <w:rPr>
          <w:lang w:val="en-CA"/>
        </w:rPr>
        <w:t>resting</w:t>
      </w:r>
      <w:r w:rsidR="00A651B9">
        <w:rPr>
          <w:lang w:val="en-CA"/>
        </w:rPr>
        <w:t xml:space="preserve"> membrane potential and</w:t>
      </w:r>
      <w:r w:rsidR="004432EF">
        <w:rPr>
          <w:lang w:val="en-CA"/>
        </w:rPr>
        <w:t xml:space="preserve"> external magnesium</w:t>
      </w:r>
      <w:r w:rsidR="002212EA">
        <w:rPr>
          <w:lang w:val="en-CA"/>
        </w:rPr>
        <w:t xml:space="preserve"> concentration</w:t>
      </w:r>
      <w:r w:rsidR="004432EF">
        <w:rPr>
          <w:lang w:val="en-CA"/>
        </w:rPr>
        <w:t xml:space="preserve"> is driven by outliers</w:t>
      </w:r>
      <w:r w:rsidR="008D0519">
        <w:rPr>
          <w:lang w:val="en-CA"/>
        </w:rPr>
        <w:t xml:space="preserve"> (Figure 7B)</w:t>
      </w:r>
      <w:r w:rsidR="007B76B5">
        <w:rPr>
          <w:lang w:val="en-CA"/>
        </w:rPr>
        <w:t>.</w:t>
      </w:r>
    </w:p>
    <w:p w14:paraId="01D3C3B2" w14:textId="77777777" w:rsidR="004432EF" w:rsidRDefault="004432EF" w:rsidP="004432EF">
      <w:pPr>
        <w:rPr>
          <w:lang w:val="en-CA"/>
        </w:rPr>
      </w:pPr>
    </w:p>
    <w:p w14:paraId="340724EF" w14:textId="667FC34B" w:rsidR="004432EF" w:rsidRDefault="001368EC" w:rsidP="004432EF">
      <w:pPr>
        <w:rPr>
          <w:lang w:val="en-CA"/>
        </w:rPr>
      </w:pPr>
      <w:r>
        <w:rPr>
          <w:lang w:val="en-CA"/>
        </w:rPr>
        <w:t xml:space="preserve">Systematically applying this </w:t>
      </w:r>
      <w:r w:rsidR="004B3723">
        <w:rPr>
          <w:lang w:val="en-CA"/>
        </w:rPr>
        <w:t>univariate linear modeling approach</w:t>
      </w:r>
      <w:r w:rsidR="004432EF">
        <w:rPr>
          <w:lang w:val="en-CA"/>
        </w:rPr>
        <w:t xml:space="preserve"> to </w:t>
      </w:r>
      <w:r w:rsidR="00310BA3">
        <w:rPr>
          <w:lang w:val="en-CA"/>
        </w:rPr>
        <w:t>each</w:t>
      </w:r>
      <w:r w:rsidR="00A25A42">
        <w:rPr>
          <w:lang w:val="en-CA"/>
        </w:rPr>
        <w:t xml:space="preserve"> neuron type</w:t>
      </w:r>
      <w:r w:rsidR="004432EF">
        <w:rPr>
          <w:lang w:val="en-CA"/>
        </w:rPr>
        <w:t>, I did not find significant relationships between ephys data and individual ion or compound concentrations</w:t>
      </w:r>
      <w:r w:rsidR="007358F8">
        <w:rPr>
          <w:lang w:val="en-CA"/>
        </w:rPr>
        <w:t xml:space="preserve"> (FDR &lt; 0.05)</w:t>
      </w:r>
      <w:r w:rsidR="004432EF">
        <w:rPr>
          <w:lang w:val="en-CA"/>
        </w:rPr>
        <w:t>. Confounding effects of other factors (age, species, electrode type, other solution components) likely mask true correlations if any exist. Searching for articles that have the same methods apart from a single solution component was not a feasible approach due to sparsity of the dataset. There are too few articles that use the same experimental conditions except one, at that point the limited sample size would render the analysis statistically underpowered. Subsequently, I considered a multiple regression approach that incorporates the influence of several experimental parameters on the same ephys property simultaneously.</w:t>
      </w:r>
    </w:p>
    <w:p w14:paraId="1120B12F" w14:textId="77777777" w:rsidR="004432EF" w:rsidRDefault="004432EF" w:rsidP="004432EF">
      <w:pPr>
        <w:rPr>
          <w:lang w:val="en-CA"/>
        </w:rPr>
      </w:pPr>
    </w:p>
    <w:p w14:paraId="2E39FFB6" w14:textId="77777777" w:rsidR="004432EF" w:rsidRDefault="004432EF" w:rsidP="004432EF">
      <w:pPr>
        <w:rPr>
          <w:lang w:val="en-CA"/>
        </w:rPr>
      </w:pPr>
      <w:r>
        <w:rPr>
          <w:lang w:val="en-CA"/>
        </w:rPr>
        <w:br w:type="page"/>
      </w:r>
    </w:p>
    <w:p w14:paraId="0213C655" w14:textId="5F05013E" w:rsidR="004432EF" w:rsidRPr="00101BE3" w:rsidRDefault="004432EF" w:rsidP="00EA5837">
      <w:pPr>
        <w:pStyle w:val="Heading5"/>
        <w:numPr>
          <w:ilvl w:val="3"/>
          <w:numId w:val="29"/>
        </w:numPr>
        <w:rPr>
          <w:lang w:val="en-CA"/>
        </w:rPr>
      </w:pPr>
      <w:bookmarkStart w:id="384" w:name="_Toc468464418"/>
      <w:r>
        <w:rPr>
          <w:lang w:val="en-CA"/>
        </w:rPr>
        <w:lastRenderedPageBreak/>
        <w:t>Multiple regression approach</w:t>
      </w:r>
      <w:r w:rsidR="0037728A">
        <w:rPr>
          <w:lang w:val="en-CA"/>
        </w:rPr>
        <w:t xml:space="preserve"> for modeling variability in electrophysiological properties</w:t>
      </w:r>
      <w:bookmarkEnd w:id="384"/>
    </w:p>
    <w:p w14:paraId="7CC41D0B" w14:textId="77777777" w:rsidR="004432EF" w:rsidRDefault="004432EF" w:rsidP="004432EF">
      <w:pPr>
        <w:rPr>
          <w:lang w:val="en-CA"/>
        </w:rPr>
      </w:pPr>
    </w:p>
    <w:p w14:paraId="300588E9" w14:textId="6BF0532D" w:rsidR="00A065A2" w:rsidRPr="005313A0" w:rsidRDefault="004432EF" w:rsidP="004432EF">
      <w:pPr>
        <w:rPr>
          <w:lang w:val="en-CA"/>
        </w:rPr>
      </w:pPr>
      <w:r>
        <w:rPr>
          <w:lang w:val="en-CA"/>
        </w:rPr>
        <w:t>Building on the regression approach developed previously, I hypothesized that it should be possible to model the effects of solution parameters on the resulting ephys measurements. To that purpose, I used a Random Forest machine learning algorithm to construct regression models relating ephys properties to metadata features</w:t>
      </w:r>
      <w:r w:rsidR="006168D0">
        <w:rPr>
          <w:lang w:val="en-CA"/>
        </w:rPr>
        <w:t xml:space="preserve"> (described in detail in Methods)</w:t>
      </w:r>
      <w:r>
        <w:rPr>
          <w:lang w:val="en-CA"/>
        </w:rPr>
        <w:t>. The models were designed to</w:t>
      </w:r>
      <w:r w:rsidR="00AA535A">
        <w:rPr>
          <w:lang w:val="en-CA"/>
        </w:rPr>
        <w:t xml:space="preserve"> simultaneously</w:t>
      </w:r>
      <w:r>
        <w:rPr>
          <w:lang w:val="en-CA"/>
        </w:rPr>
        <w:t xml:space="preserve"> capture the </w:t>
      </w:r>
      <w:r w:rsidR="00780345">
        <w:rPr>
          <w:lang w:val="en-CA"/>
        </w:rPr>
        <w:t>effects</w:t>
      </w:r>
      <w:r>
        <w:rPr>
          <w:lang w:val="en-CA"/>
        </w:rPr>
        <w:t xml:space="preserve"> of </w:t>
      </w:r>
      <w:r w:rsidR="00EE27B3">
        <w:rPr>
          <w:lang w:val="en-CA"/>
        </w:rPr>
        <w:t>neuron type</w:t>
      </w:r>
      <w:r>
        <w:rPr>
          <w:lang w:val="en-CA"/>
        </w:rPr>
        <w:t xml:space="preserve">, solution composition information and basic metadata like species, age, </w:t>
      </w:r>
      <w:r w:rsidR="005E0871">
        <w:rPr>
          <w:lang w:val="en-CA"/>
        </w:rPr>
        <w:t>temperature, electrode type</w:t>
      </w:r>
      <w:r w:rsidR="001E642C">
        <w:rPr>
          <w:lang w:val="en-CA"/>
        </w:rPr>
        <w:t xml:space="preserve"> (Table 3</w:t>
      </w:r>
      <w:r>
        <w:rPr>
          <w:lang w:val="en-CA"/>
        </w:rPr>
        <w:t xml:space="preserve">). I chose Random Forest over the </w:t>
      </w:r>
      <w:r w:rsidR="004A11A4">
        <w:rPr>
          <w:lang w:val="en-CA"/>
        </w:rPr>
        <w:t>classic</w:t>
      </w:r>
      <w:r>
        <w:rPr>
          <w:lang w:val="en-CA"/>
        </w:rPr>
        <w:t xml:space="preserve"> linear regression approach because it is a non-linear model that empirically better handles statistical overfitting (</w:t>
      </w:r>
      <w:r w:rsidR="001F7A1A">
        <w:rPr>
          <w:lang w:val="en-CA"/>
        </w:rPr>
        <w:t xml:space="preserve">which would cause a failure to generalize well to </w:t>
      </w:r>
      <w:r>
        <w:rPr>
          <w:lang w:val="en-CA"/>
        </w:rPr>
        <w:t xml:space="preserve">unseen test data) when using datasets with many features relative to sample size </w:t>
      </w:r>
      <w:r w:rsidR="00FF1D35">
        <w:rPr>
          <w:lang w:val="en-CA"/>
        </w:rPr>
        <w:fldChar w:fldCharType="begin"/>
      </w:r>
      <w:r w:rsidR="00FF1D35">
        <w:rPr>
          <w:lang w:val="en-CA"/>
        </w:rPr>
        <w:instrText xml:space="preserve"> ADDIN ZOTERO_ITEM CSL_CITATION {"citationID":"1j0ifqclk2","properties":{"formattedCitation":"(Breiman, 2001)","plainCitation":"(Breiman, 2001)"},"citationItems":[{"id":10357,"uris":["http://zotero.org/users/2034786/items/JNSQTZ6V"],"uri":["http://zotero.org/users/2034786/items/JNSQTZ6V"],"itemData":{"id":10357,"type":"article-journal","title":"Random Forests","container-title":"Machine Learning","page":"5-32","volume":"45","issue":"1","abstract":"Random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regression.","DOI":"10.1023/A:1010933404324","ISSN":"1573-0565","journalAbbreviation":"Machine Learning","author":[{"family":"Breiman","given":"Leo"}],"issued":{"date-parts":[["2001"]]}}}],"schema":"https://github.com/citation-style-language/schema/raw/master/csl-citation.json"} </w:instrText>
      </w:r>
      <w:r w:rsidR="00FF1D35">
        <w:rPr>
          <w:lang w:val="en-CA"/>
        </w:rPr>
        <w:fldChar w:fldCharType="separate"/>
      </w:r>
      <w:r w:rsidR="00FF1D35">
        <w:rPr>
          <w:noProof/>
          <w:lang w:val="en-CA"/>
        </w:rPr>
        <w:t>(Breiman, 2001)</w:t>
      </w:r>
      <w:r w:rsidR="00FF1D35">
        <w:rPr>
          <w:lang w:val="en-CA"/>
        </w:rPr>
        <w:fldChar w:fldCharType="end"/>
      </w:r>
      <w:r>
        <w:rPr>
          <w:lang w:val="en-CA"/>
        </w:rPr>
        <w:t>.</w:t>
      </w:r>
      <w:r>
        <w:t xml:space="preserve"> </w:t>
      </w:r>
      <w:r>
        <w:rPr>
          <w:lang w:val="en-CA"/>
        </w:rPr>
        <w:t xml:space="preserve">All models were trained and tested using 10-fold cross-validation, </w:t>
      </w:r>
      <w:r w:rsidR="008B16BF">
        <w:rPr>
          <w:lang w:val="en-CA"/>
        </w:rPr>
        <w:t>with performance summarized by R</w:t>
      </w:r>
      <w:r w:rsidR="008B16BF" w:rsidRPr="00B10943">
        <w:rPr>
          <w:vertAlign w:val="superscript"/>
          <w:lang w:val="en-CA"/>
        </w:rPr>
        <w:t>2</w:t>
      </w:r>
      <w:r w:rsidR="008B16BF">
        <w:rPr>
          <w:lang w:val="en-CA"/>
        </w:rPr>
        <w:t>. A</w:t>
      </w:r>
      <w:r>
        <w:rPr>
          <w:lang w:val="en-CA"/>
        </w:rPr>
        <w:t>n R</w:t>
      </w:r>
      <w:r>
        <w:rPr>
          <w:vertAlign w:val="superscript"/>
          <w:lang w:val="en-CA"/>
        </w:rPr>
        <w:t>2</w:t>
      </w:r>
      <w:r>
        <w:rPr>
          <w:lang w:val="en-CA"/>
        </w:rPr>
        <w:t xml:space="preserve"> value of 1 means that the model was 100% correct in all predictions</w:t>
      </w:r>
      <w:r w:rsidR="00121994">
        <w:rPr>
          <w:lang w:val="en-CA"/>
        </w:rPr>
        <w:t xml:space="preserve"> (wh</w:t>
      </w:r>
      <w:r w:rsidR="008D039E">
        <w:rPr>
          <w:lang w:val="en-CA"/>
        </w:rPr>
        <w:t>ich is essentially unattainable)</w:t>
      </w:r>
      <w:r>
        <w:rPr>
          <w:lang w:val="en-CA"/>
        </w:rPr>
        <w:t>. An R</w:t>
      </w:r>
      <w:r>
        <w:rPr>
          <w:vertAlign w:val="superscript"/>
          <w:lang w:val="en-CA"/>
        </w:rPr>
        <w:t>2</w:t>
      </w:r>
      <w:r>
        <w:rPr>
          <w:lang w:val="en-CA"/>
        </w:rPr>
        <w:t xml:space="preserve"> value of 0 means that the predictions are </w:t>
      </w:r>
      <w:r w:rsidR="00EF710B">
        <w:rPr>
          <w:lang w:val="en-CA"/>
        </w:rPr>
        <w:t>as accurate as using the mean</w:t>
      </w:r>
      <w:r>
        <w:rPr>
          <w:lang w:val="en-CA"/>
        </w:rPr>
        <w:t xml:space="preserve"> value of the </w:t>
      </w:r>
      <w:r w:rsidR="00B87A07">
        <w:rPr>
          <w:lang w:val="en-CA"/>
        </w:rPr>
        <w:t>training</w:t>
      </w:r>
      <w:r w:rsidR="006A4212">
        <w:rPr>
          <w:lang w:val="en-CA"/>
        </w:rPr>
        <w:t xml:space="preserve"> ephys data</w:t>
      </w:r>
      <w:r>
        <w:rPr>
          <w:lang w:val="en-CA"/>
        </w:rPr>
        <w:t xml:space="preserve"> for the prediction</w:t>
      </w:r>
      <w:r w:rsidR="00FE0865">
        <w:rPr>
          <w:lang w:val="en-CA"/>
        </w:rPr>
        <w:t>s of test samples</w:t>
      </w:r>
      <w:r>
        <w:rPr>
          <w:lang w:val="en-CA"/>
        </w:rPr>
        <w:t>. A negative R</w:t>
      </w:r>
      <w:r>
        <w:rPr>
          <w:vertAlign w:val="superscript"/>
          <w:lang w:val="en-CA"/>
        </w:rPr>
        <w:t>2</w:t>
      </w:r>
      <w:r>
        <w:rPr>
          <w:lang w:val="en-CA"/>
        </w:rPr>
        <w:t xml:space="preserve"> means that the model performs worse than the mean because of overfitting to the training data.</w:t>
      </w:r>
      <w:r w:rsidR="00DF6AD1">
        <w:rPr>
          <w:lang w:val="en-CA"/>
        </w:rPr>
        <w:t xml:space="preserve"> </w:t>
      </w:r>
      <w:r w:rsidR="00E56955">
        <w:rPr>
          <w:lang w:val="en-CA"/>
        </w:rPr>
        <w:t xml:space="preserve">Additionally, I define a ‘baseline’ </w:t>
      </w:r>
      <w:r w:rsidR="00144CFB">
        <w:rPr>
          <w:lang w:val="en-CA"/>
        </w:rPr>
        <w:t>R</w:t>
      </w:r>
      <w:r w:rsidR="00144CFB" w:rsidRPr="00144CFB">
        <w:rPr>
          <w:vertAlign w:val="superscript"/>
          <w:lang w:val="en-CA"/>
        </w:rPr>
        <w:t>2</w:t>
      </w:r>
      <w:r w:rsidR="00144CFB">
        <w:rPr>
          <w:lang w:val="en-CA"/>
        </w:rPr>
        <w:t xml:space="preserve"> value</w:t>
      </w:r>
      <w:r w:rsidR="00F02ABC">
        <w:rPr>
          <w:lang w:val="en-CA"/>
        </w:rPr>
        <w:t xml:space="preserve"> (c</w:t>
      </w:r>
      <w:r w:rsidR="007D265D">
        <w:rPr>
          <w:lang w:val="en-CA"/>
        </w:rPr>
        <w:t>alculated to be -0.30)</w:t>
      </w:r>
      <w:r w:rsidR="00CC573D">
        <w:rPr>
          <w:lang w:val="en-CA"/>
        </w:rPr>
        <w:t xml:space="preserve">, which is </w:t>
      </w:r>
      <w:r w:rsidR="00A065A2">
        <w:rPr>
          <w:lang w:val="en-CA"/>
        </w:rPr>
        <w:t xml:space="preserve">generated by </w:t>
      </w:r>
      <w:r w:rsidR="001A5DEC">
        <w:rPr>
          <w:lang w:val="en-CA"/>
        </w:rPr>
        <w:t>randomly shuffling ephys values</w:t>
      </w:r>
      <w:r w:rsidR="00A065A2">
        <w:rPr>
          <w:lang w:val="en-CA"/>
        </w:rPr>
        <w:t>. It serves as a lower bound for the worst predictions that could be made when the model is essentially predicting noise.</w:t>
      </w:r>
      <w:r w:rsidR="003B2F91">
        <w:rPr>
          <w:lang w:val="en-CA"/>
        </w:rPr>
        <w:t xml:space="preserve"> </w:t>
      </w:r>
      <w:r w:rsidR="00C27BA9">
        <w:rPr>
          <w:lang w:val="en-CA"/>
        </w:rPr>
        <w:t xml:space="preserve">When my models consistently </w:t>
      </w:r>
      <w:r w:rsidR="00525676">
        <w:rPr>
          <w:lang w:val="en-CA"/>
        </w:rPr>
        <w:t>achieve</w:t>
      </w:r>
      <w:r w:rsidR="00C27BA9">
        <w:rPr>
          <w:lang w:val="en-CA"/>
        </w:rPr>
        <w:t xml:space="preserve"> positive R</w:t>
      </w:r>
      <w:r w:rsidR="00C27BA9" w:rsidRPr="00A20271">
        <w:rPr>
          <w:vertAlign w:val="superscript"/>
          <w:lang w:val="en-CA"/>
        </w:rPr>
        <w:t>2</w:t>
      </w:r>
      <w:r w:rsidR="00C27BA9">
        <w:rPr>
          <w:lang w:val="en-CA"/>
        </w:rPr>
        <w:t xml:space="preserve"> values, they should be used</w:t>
      </w:r>
      <w:r w:rsidR="00E54CDC">
        <w:rPr>
          <w:lang w:val="en-CA"/>
        </w:rPr>
        <w:t xml:space="preserve"> for predicting ephys values (instead of using the mean value). </w:t>
      </w:r>
      <w:r w:rsidR="00321378">
        <w:rPr>
          <w:lang w:val="en-CA"/>
        </w:rPr>
        <w:t xml:space="preserve">I consider </w:t>
      </w:r>
      <w:r w:rsidR="00CC5C47">
        <w:rPr>
          <w:lang w:val="en-CA"/>
        </w:rPr>
        <w:t>models with</w:t>
      </w:r>
      <w:r w:rsidR="00321378">
        <w:rPr>
          <w:lang w:val="en-CA"/>
        </w:rPr>
        <w:t xml:space="preserve"> </w:t>
      </w:r>
      <w:r w:rsidR="00201DD0">
        <w:rPr>
          <w:lang w:val="en-CA"/>
        </w:rPr>
        <w:t>negative</w:t>
      </w:r>
      <w:r w:rsidR="00683376">
        <w:rPr>
          <w:lang w:val="en-CA"/>
        </w:rPr>
        <w:t xml:space="preserve"> (but above the lower bound</w:t>
      </w:r>
      <w:ins w:id="385" w:author="Dmitry Tebaykin" w:date="2016-12-13T16:38:00Z">
        <w:r w:rsidR="006A0249">
          <w:rPr>
            <w:lang w:val="en-CA"/>
          </w:rPr>
          <w:t>, figure 9</w:t>
        </w:r>
      </w:ins>
      <w:r w:rsidR="00683376">
        <w:rPr>
          <w:lang w:val="en-CA"/>
        </w:rPr>
        <w:t>)</w:t>
      </w:r>
      <w:r w:rsidR="00A46E05">
        <w:rPr>
          <w:lang w:val="en-CA"/>
        </w:rPr>
        <w:t xml:space="preserve"> </w:t>
      </w:r>
      <w:r w:rsidR="00321378">
        <w:rPr>
          <w:lang w:val="en-CA"/>
        </w:rPr>
        <w:t>R</w:t>
      </w:r>
      <w:r w:rsidR="00321378" w:rsidRPr="00A20271">
        <w:rPr>
          <w:vertAlign w:val="superscript"/>
          <w:lang w:val="en-CA"/>
        </w:rPr>
        <w:t>2</w:t>
      </w:r>
      <w:r w:rsidR="00321378">
        <w:rPr>
          <w:lang w:val="en-CA"/>
        </w:rPr>
        <w:t xml:space="preserve"> value</w:t>
      </w:r>
      <w:r w:rsidR="001B2682">
        <w:rPr>
          <w:lang w:val="en-CA"/>
        </w:rPr>
        <w:t>s</w:t>
      </w:r>
      <w:r w:rsidR="00321378">
        <w:rPr>
          <w:lang w:val="en-CA"/>
        </w:rPr>
        <w:t xml:space="preserve"> </w:t>
      </w:r>
      <w:r w:rsidR="009F440E">
        <w:rPr>
          <w:lang w:val="en-CA"/>
        </w:rPr>
        <w:t xml:space="preserve">capable </w:t>
      </w:r>
      <w:r w:rsidR="009F440E">
        <w:rPr>
          <w:lang w:val="en-CA"/>
        </w:rPr>
        <w:lastRenderedPageBreak/>
        <w:t xml:space="preserve">of explaining a small amount of ephys variability, </w:t>
      </w:r>
      <w:r w:rsidR="004D6CFE">
        <w:rPr>
          <w:lang w:val="en-CA"/>
        </w:rPr>
        <w:t>however they should not be used for predicting ephys values.</w:t>
      </w:r>
    </w:p>
    <w:p w14:paraId="6898C901" w14:textId="77777777" w:rsidR="004432EF" w:rsidRDefault="004432EF" w:rsidP="004432EF">
      <w:pPr>
        <w:rPr>
          <w:lang w:val="en-CA"/>
        </w:rPr>
      </w:pPr>
    </w:p>
    <w:p w14:paraId="48642545" w14:textId="037251F8" w:rsidR="004432EF" w:rsidRDefault="004432EF" w:rsidP="004432EF">
      <w:pPr>
        <w:rPr>
          <w:lang w:val="en-CA"/>
        </w:rPr>
      </w:pPr>
      <w:r>
        <w:rPr>
          <w:lang w:val="en-CA"/>
        </w:rPr>
        <w:t>To compare the effect of solutions metadata to basic metadata when modeling the variability in ephys proper</w:t>
      </w:r>
      <w:r w:rsidR="0050720A">
        <w:rPr>
          <w:lang w:val="en-CA"/>
        </w:rPr>
        <w:t>ties, I designed several</w:t>
      </w:r>
      <w:r>
        <w:rPr>
          <w:lang w:val="en-CA"/>
        </w:rPr>
        <w:t xml:space="preserve"> models: neuron type only, neuron type + basic metadata, solutions only, neuron type + solutions, basic metadata only and all three sets of features combined. I expected the all features model to have the best performance since it has access to the information other models lack. My expectation for the solutions metadata models to be overall less successful than the basic metadata models, but the solutions + neuron type models to outperform the basic metadata + neuron type models, meaning that solutions are less correlated with neuron type than basic metadata.</w:t>
      </w:r>
    </w:p>
    <w:p w14:paraId="44F6B636" w14:textId="77777777" w:rsidR="004432EF" w:rsidRDefault="004432EF" w:rsidP="004432EF">
      <w:pPr>
        <w:rPr>
          <w:lang w:val="en-CA"/>
        </w:rPr>
      </w:pPr>
    </w:p>
    <w:p w14:paraId="47B90FE8" w14:textId="5F5AE2B7" w:rsidR="004432EF" w:rsidRDefault="004432EF" w:rsidP="004432EF">
      <w:pPr>
        <w:rPr>
          <w:lang w:val="en-CA"/>
        </w:rPr>
      </w:pPr>
      <w:r>
        <w:rPr>
          <w:lang w:val="en-CA"/>
        </w:rPr>
        <w:t xml:space="preserve">Applying </w:t>
      </w:r>
      <w:r w:rsidR="00CB2FD3">
        <w:rPr>
          <w:lang w:val="en-CA"/>
        </w:rPr>
        <w:t xml:space="preserve">the </w:t>
      </w:r>
      <w:r>
        <w:rPr>
          <w:lang w:val="en-CA"/>
        </w:rPr>
        <w:t>Random Fore</w:t>
      </w:r>
      <w:r w:rsidR="00172BCF">
        <w:rPr>
          <w:lang w:val="en-CA"/>
        </w:rPr>
        <w:t xml:space="preserve">st algorithm to my data, </w:t>
      </w:r>
      <w:r w:rsidR="00352E42">
        <w:rPr>
          <w:lang w:val="en-CA"/>
        </w:rPr>
        <w:t xml:space="preserve">first </w:t>
      </w:r>
      <w:r w:rsidR="00172BCF">
        <w:rPr>
          <w:lang w:val="en-CA"/>
        </w:rPr>
        <w:t xml:space="preserve">I used </w:t>
      </w:r>
      <w:r w:rsidR="00785652">
        <w:rPr>
          <w:lang w:val="en-CA"/>
        </w:rPr>
        <w:t>a model</w:t>
      </w:r>
      <w:r w:rsidR="00172BCF">
        <w:rPr>
          <w:lang w:val="en-CA"/>
        </w:rPr>
        <w:t xml:space="preserve"> </w:t>
      </w:r>
      <w:r>
        <w:rPr>
          <w:lang w:val="en-CA"/>
        </w:rPr>
        <w:t xml:space="preserve">that related </w:t>
      </w:r>
      <w:r w:rsidR="009B1518">
        <w:rPr>
          <w:lang w:val="en-CA"/>
        </w:rPr>
        <w:t xml:space="preserve">all </w:t>
      </w:r>
      <w:r>
        <w:rPr>
          <w:lang w:val="en-CA"/>
        </w:rPr>
        <w:t xml:space="preserve">metadata features to input resistance (Figure </w:t>
      </w:r>
      <w:ins w:id="386" w:author="Dmitry Tebaykin" w:date="2016-12-13T16:37:00Z">
        <w:r w:rsidR="00E77669">
          <w:rPr>
            <w:lang w:val="en-CA"/>
          </w:rPr>
          <w:t>8</w:t>
        </w:r>
      </w:ins>
      <w:del w:id="387" w:author="Dmitry Tebaykin" w:date="2016-12-13T16:37:00Z">
        <w:r w:rsidDel="00E77669">
          <w:rPr>
            <w:lang w:val="en-CA"/>
          </w:rPr>
          <w:delText>9</w:delText>
        </w:r>
      </w:del>
      <w:r w:rsidR="002577CC">
        <w:rPr>
          <w:lang w:val="en-CA"/>
        </w:rPr>
        <w:t>A</w:t>
      </w:r>
      <w:r>
        <w:rPr>
          <w:lang w:val="en-CA"/>
        </w:rPr>
        <w:t xml:space="preserve">). </w:t>
      </w:r>
      <w:r w:rsidR="002B66F1">
        <w:rPr>
          <w:lang w:val="en-CA"/>
        </w:rPr>
        <w:t>T</w:t>
      </w:r>
      <w:r>
        <w:rPr>
          <w:lang w:val="en-CA"/>
        </w:rPr>
        <w:t xml:space="preserve">he predicted values are the model’s best estimates of what the observed </w:t>
      </w:r>
      <w:r w:rsidR="00262752">
        <w:rPr>
          <w:lang w:val="en-CA"/>
        </w:rPr>
        <w:t xml:space="preserve">ephys </w:t>
      </w:r>
      <w:r>
        <w:rPr>
          <w:lang w:val="en-CA"/>
        </w:rPr>
        <w:t xml:space="preserve">values should be given the </w:t>
      </w:r>
      <w:r w:rsidR="003D0920">
        <w:rPr>
          <w:lang w:val="en-CA"/>
        </w:rPr>
        <w:t>experimental conditions</w:t>
      </w:r>
      <w:r>
        <w:rPr>
          <w:lang w:val="en-CA"/>
        </w:rPr>
        <w:t xml:space="preserve"> from each article. In general, the predicted ephys values have less variance than the observed ones. That behaviour is expected, because the models can only partially predict the ephys variance.</w:t>
      </w:r>
    </w:p>
    <w:p w14:paraId="21A40C67" w14:textId="77777777" w:rsidR="004432EF" w:rsidRDefault="004432EF" w:rsidP="004432EF">
      <w:pPr>
        <w:rPr>
          <w:lang w:val="en-CA"/>
        </w:rPr>
      </w:pPr>
    </w:p>
    <w:p w14:paraId="1E16D21B" w14:textId="3CB864AA" w:rsidR="004432EF" w:rsidRPr="004C690D" w:rsidRDefault="004432EF" w:rsidP="004432EF">
      <w:pPr>
        <w:rPr>
          <w:lang w:val="en-CA"/>
        </w:rPr>
      </w:pPr>
      <w:r>
        <w:rPr>
          <w:lang w:val="en-CA"/>
        </w:rPr>
        <w:t xml:space="preserve">The next step was to evaluate the relative contributions of neuron type, basic metadata and solutions when predicting ephys properties, starting with input resistance (Figure </w:t>
      </w:r>
      <w:ins w:id="388" w:author="Dmitry Tebaykin" w:date="2016-12-13T16:37:00Z">
        <w:r w:rsidR="00E77669">
          <w:rPr>
            <w:lang w:val="en-CA"/>
          </w:rPr>
          <w:t>8</w:t>
        </w:r>
      </w:ins>
      <w:del w:id="389" w:author="Dmitry Tebaykin" w:date="2016-12-13T16:37:00Z">
        <w:r w:rsidDel="00E77669">
          <w:rPr>
            <w:lang w:val="en-CA"/>
          </w:rPr>
          <w:delText>9</w:delText>
        </w:r>
      </w:del>
      <w:r>
        <w:rPr>
          <w:lang w:val="en-CA"/>
        </w:rPr>
        <w:t xml:space="preserve">B, </w:t>
      </w:r>
      <w:r w:rsidR="00134416">
        <w:rPr>
          <w:lang w:val="en-CA"/>
        </w:rPr>
        <w:t xml:space="preserve">metadata </w:t>
      </w:r>
      <w:r w:rsidR="008548EC">
        <w:rPr>
          <w:lang w:val="en-CA"/>
        </w:rPr>
        <w:t xml:space="preserve">details </w:t>
      </w:r>
      <w:r w:rsidR="004235D3">
        <w:rPr>
          <w:lang w:val="en-CA"/>
        </w:rPr>
        <w:t>listed in table 3</w:t>
      </w:r>
      <w:r>
        <w:rPr>
          <w:lang w:val="en-CA"/>
        </w:rPr>
        <w:t xml:space="preserve">). Since the folds are assigned to articles in a random fashion, the performance of the models in each fold is slightly different. However, all 6 models are run using </w:t>
      </w:r>
      <w:r w:rsidR="00F73BF0">
        <w:rPr>
          <w:lang w:val="en-CA"/>
        </w:rPr>
        <w:lastRenderedPageBreak/>
        <w:t xml:space="preserve">the </w:t>
      </w:r>
      <w:r>
        <w:rPr>
          <w:lang w:val="en-CA"/>
        </w:rPr>
        <w:t xml:space="preserve">data from the same 10 folds, there is no reshuffling of data between different models. Judging by the model performances, solution features help to predict input resistance. </w:t>
      </w:r>
    </w:p>
    <w:p w14:paraId="13F4C1C3" w14:textId="592EABC8" w:rsidR="004432EF" w:rsidRPr="00566E9F" w:rsidRDefault="00566E9F" w:rsidP="00566E9F">
      <w:pPr>
        <w:rPr>
          <w:lang w:val="en-CA"/>
        </w:rPr>
      </w:pPr>
      <w:r>
        <w:rPr>
          <w:noProof/>
        </w:rPr>
        <mc:AlternateContent>
          <mc:Choice Requires="wps">
            <w:drawing>
              <wp:anchor distT="0" distB="0" distL="114300" distR="114300" simplePos="0" relativeHeight="251694080" behindDoc="0" locked="0" layoutInCell="1" allowOverlap="1" wp14:anchorId="2B73847D" wp14:editId="7A8B9DB9">
                <wp:simplePos x="0" y="0"/>
                <wp:positionH relativeFrom="column">
                  <wp:posOffset>2911431</wp:posOffset>
                </wp:positionH>
                <wp:positionV relativeFrom="paragraph">
                  <wp:posOffset>221753</wp:posOffset>
                </wp:positionV>
                <wp:extent cx="339090" cy="45974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2A01A84F" w14:textId="77777777" w:rsidR="00F455A3" w:rsidRPr="00D76E19" w:rsidRDefault="00F455A3"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3847D" id="Text Box 25" o:spid="_x0000_s1041" type="#_x0000_t202" style="position:absolute;margin-left:229.25pt;margin-top:17.45pt;width:26.7pt;height:36.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yiMS0CAABfBAAADgAAAGRycy9lMm9Eb2MueG1srFRdb9owFH2ftP9g+X0EKKw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" filled="f" stroked="f">
                <v:textbox>
                  <w:txbxContent>
                    <w:p w14:paraId="2A01A84F" w14:textId="77777777" w:rsidR="00F455A3" w:rsidRPr="00D76E19" w:rsidRDefault="00F455A3"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0402D9E6" wp14:editId="076A7CE9">
                <wp:simplePos x="0" y="0"/>
                <wp:positionH relativeFrom="column">
                  <wp:posOffset>-64896</wp:posOffset>
                </wp:positionH>
                <wp:positionV relativeFrom="paragraph">
                  <wp:posOffset>222942</wp:posOffset>
                </wp:positionV>
                <wp:extent cx="339090" cy="45974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1CA2B9D1" w14:textId="77777777" w:rsidR="00F455A3" w:rsidRPr="00D76E19" w:rsidRDefault="00F455A3"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2D9E6" id="Text Box 24" o:spid="_x0000_s1042" type="#_x0000_t202" style="position:absolute;margin-left:-5.1pt;margin-top:17.55pt;width:26.7pt;height:3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" filled="f" stroked="f">
                <v:textbox>
                  <w:txbxContent>
                    <w:p w14:paraId="1CA2B9D1" w14:textId="77777777" w:rsidR="00F455A3" w:rsidRPr="00D76E19" w:rsidRDefault="00F455A3"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14:paraId="5BCB10B1" w14:textId="1020883E" w:rsidR="00F82952" w:rsidRDefault="00F82952" w:rsidP="0060674A">
      <w:pPr>
        <w:pStyle w:val="Caption"/>
      </w:pPr>
      <w:r w:rsidRPr="00F82952">
        <w:rPr>
          <w:noProof/>
        </w:rPr>
        <w:drawing>
          <wp:inline distT="0" distB="0" distL="0" distR="0" wp14:anchorId="060C54E3" wp14:editId="38A728DB">
            <wp:extent cx="5943600" cy="31889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8970"/>
                    </a:xfrm>
                    <a:prstGeom prst="rect">
                      <a:avLst/>
                    </a:prstGeom>
                  </pic:spPr>
                </pic:pic>
              </a:graphicData>
            </a:graphic>
          </wp:inline>
        </w:drawing>
      </w:r>
    </w:p>
    <w:p w14:paraId="2FBA1B99" w14:textId="5C398B77" w:rsidR="004432EF" w:rsidRPr="00982DD2" w:rsidRDefault="004432EF" w:rsidP="0060674A">
      <w:pPr>
        <w:pStyle w:val="Caption"/>
      </w:pPr>
      <w:bookmarkStart w:id="390" w:name="_Toc468462375"/>
      <w:r>
        <w:t xml:space="preserve">Figure </w:t>
      </w:r>
      <w:r w:rsidR="00793918">
        <w:fldChar w:fldCharType="begin"/>
      </w:r>
      <w:r w:rsidR="00793918">
        <w:instrText xml:space="preserve"> SEQ Figure \* ARABIC </w:instrText>
      </w:r>
      <w:r w:rsidR="00793918">
        <w:fldChar w:fldCharType="separate"/>
      </w:r>
      <w:r w:rsidR="00A332DA">
        <w:rPr>
          <w:noProof/>
        </w:rPr>
        <w:t>8</w:t>
      </w:r>
      <w:r w:rsidR="00793918">
        <w:fldChar w:fldCharType="end"/>
      </w:r>
      <w:r w:rsidRPr="00982DD2">
        <w:t xml:space="preserve">: Multivariate regression models can predict ephys properties. </w:t>
      </w:r>
      <w:r w:rsidRPr="00982DD2">
        <w:rPr>
          <w:iCs/>
        </w:rPr>
        <w:t xml:space="preserve">Predictions are performed on held-out data (10x cross-validation). </w:t>
      </w:r>
      <w:r w:rsidRPr="00982DD2">
        <w:t xml:space="preserve">A) Each point is an input resistance value, reported by an article and predicted by a model using all metadata features (1 fold). </w:t>
      </w:r>
      <w:r w:rsidRPr="00982DD2">
        <w:rPr>
          <w:iCs/>
        </w:rPr>
        <w:t xml:space="preserve">B) Comparison of 6 different models for input resistance, each model uses a different set of features. Briefly, </w:t>
      </w:r>
      <w:r w:rsidRPr="00982DD2">
        <w:rPr>
          <w:i/>
          <w:iCs/>
        </w:rPr>
        <w:t>Neuron Type</w:t>
      </w:r>
      <w:r w:rsidRPr="00982DD2">
        <w:rPr>
          <w:iCs/>
        </w:rPr>
        <w:t xml:space="preserve"> (NT) indicates a model using neuron type information only, </w:t>
      </w:r>
      <w:r w:rsidRPr="00982DD2">
        <w:rPr>
          <w:i/>
          <w:iCs/>
        </w:rPr>
        <w:t xml:space="preserve">basic metadata </w:t>
      </w:r>
      <w:r w:rsidRPr="00982DD2">
        <w:rPr>
          <w:iCs/>
        </w:rPr>
        <w:t xml:space="preserve">refers to information like animal age, recording temperature, etc., </w:t>
      </w:r>
      <w:r w:rsidRPr="00982DD2">
        <w:rPr>
          <w:i/>
          <w:iCs/>
        </w:rPr>
        <w:t>solutions</w:t>
      </w:r>
      <w:r w:rsidRPr="00982DD2">
        <w:rPr>
          <w:iCs/>
        </w:rPr>
        <w:t xml:space="preserve"> refer to the use of internal and external solution concentrations, and </w:t>
      </w:r>
      <w:r w:rsidRPr="00982DD2">
        <w:rPr>
          <w:i/>
          <w:iCs/>
        </w:rPr>
        <w:t>all features</w:t>
      </w:r>
      <w:r w:rsidRPr="00982DD2">
        <w:rPr>
          <w:iCs/>
        </w:rPr>
        <w:t xml:space="preserve"> refers to the combined set of metadata.</w:t>
      </w:r>
      <w:bookmarkEnd w:id="390"/>
      <w:r w:rsidRPr="00982DD2">
        <w:rPr>
          <w:iCs/>
        </w:rPr>
        <w:t xml:space="preserve"> </w:t>
      </w:r>
    </w:p>
    <w:p w14:paraId="11C19A8C" w14:textId="77777777" w:rsidR="004432EF" w:rsidRPr="00442687" w:rsidRDefault="004432EF" w:rsidP="004432EF">
      <w:pPr>
        <w:rPr>
          <w:rFonts w:ascii="Calibri" w:hAnsi="Calibri"/>
          <w:iCs/>
          <w:sz w:val="20"/>
          <w:szCs w:val="20"/>
        </w:rPr>
      </w:pPr>
    </w:p>
    <w:p w14:paraId="4B5297CB" w14:textId="47B8E4EE" w:rsidR="004432EF" w:rsidRDefault="001A113C" w:rsidP="004432EF">
      <w:pPr>
        <w:rPr>
          <w:lang w:val="en-CA"/>
        </w:rPr>
      </w:pPr>
      <w:r>
        <w:rPr>
          <w:lang w:val="en-CA"/>
        </w:rPr>
        <w:t>All features and the neuron type + solution features perform very similarly and better than neuron type + basic metadata. However, solutions</w:t>
      </w:r>
      <w:r w:rsidR="00402F8C">
        <w:rPr>
          <w:lang w:val="en-CA"/>
        </w:rPr>
        <w:t xml:space="preserve"> on their own perform worse </w:t>
      </w:r>
      <w:r w:rsidR="004432EF">
        <w:rPr>
          <w:lang w:val="en-CA"/>
        </w:rPr>
        <w:t>than basic metadata. It could mean that neuron type and basic metadata features provide similar information to the models, whereas solutions explain additional variance in input resistance. Neuron types alone cannot predict input resistance values as well as in conjunction with basic and sol</w:t>
      </w:r>
      <w:r w:rsidR="00407A3F">
        <w:rPr>
          <w:lang w:val="en-CA"/>
        </w:rPr>
        <w:t>ution</w:t>
      </w:r>
      <w:r w:rsidR="004432EF">
        <w:rPr>
          <w:lang w:val="en-CA"/>
        </w:rPr>
        <w:t xml:space="preserve"> features. </w:t>
      </w:r>
    </w:p>
    <w:p w14:paraId="3A9623A8" w14:textId="77777777" w:rsidR="004432EF" w:rsidRDefault="004432EF" w:rsidP="004432EF">
      <w:pPr>
        <w:rPr>
          <w:lang w:val="en-CA"/>
        </w:rPr>
      </w:pPr>
    </w:p>
    <w:p w14:paraId="12F3D62B" w14:textId="4287F398" w:rsidR="004432EF" w:rsidRDefault="004432EF" w:rsidP="004432EF">
      <w:pPr>
        <w:rPr>
          <w:lang w:val="en-CA"/>
        </w:rPr>
      </w:pPr>
      <w:r>
        <w:rPr>
          <w:lang w:val="en-CA"/>
        </w:rPr>
        <w:t xml:space="preserve">Expanding input resistance modeling to 11 commonly reported ephys properties, I evaluated the effectiveness of each model type in predicting them (Figure </w:t>
      </w:r>
      <w:ins w:id="391" w:author="Dmitry Tebaykin" w:date="2016-12-13T16:38:00Z">
        <w:r w:rsidR="00D75FB1">
          <w:rPr>
            <w:lang w:val="en-CA"/>
          </w:rPr>
          <w:t>9</w:t>
        </w:r>
      </w:ins>
      <w:del w:id="392" w:author="Dmitry Tebaykin" w:date="2016-12-13T16:38:00Z">
        <w:r w:rsidDel="00D75FB1">
          <w:rPr>
            <w:lang w:val="en-CA"/>
          </w:rPr>
          <w:delText>10</w:delText>
        </w:r>
      </w:del>
      <w:r>
        <w:rPr>
          <w:lang w:val="en-CA"/>
        </w:rPr>
        <w:t xml:space="preserve">). </w:t>
      </w:r>
    </w:p>
    <w:p w14:paraId="2F6BE6D8" w14:textId="77777777" w:rsidR="004432EF" w:rsidRDefault="004432EF" w:rsidP="004432EF">
      <w:pPr>
        <w:keepNext/>
      </w:pPr>
      <w:r>
        <w:rPr>
          <w:noProof/>
        </w:rPr>
        <w:drawing>
          <wp:inline distT="0" distB="0" distL="0" distR="0" wp14:anchorId="7FA9C748" wp14:editId="2F4F2000">
            <wp:extent cx="5943600" cy="3166110"/>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pic:cNvPicPr>
                      <a:picLocks noChangeAspect="1" noChangeArrowheads="1"/>
                    </pic:cNvPicPr>
                  </pic:nvPicPr>
                  <pic:blipFill>
                    <a:blip r:embed="rId28"/>
                    <a:stretch>
                      <a:fillRect/>
                    </a:stretch>
                  </pic:blipFill>
                  <pic:spPr bwMode="auto">
                    <a:xfrm>
                      <a:off x="0" y="0"/>
                      <a:ext cx="5943600" cy="3166110"/>
                    </a:xfrm>
                    <a:prstGeom prst="rect">
                      <a:avLst/>
                    </a:prstGeom>
                  </pic:spPr>
                </pic:pic>
              </a:graphicData>
            </a:graphic>
          </wp:inline>
        </w:drawing>
      </w:r>
    </w:p>
    <w:p w14:paraId="5983C149" w14:textId="7292BE90" w:rsidR="004432EF" w:rsidRPr="00C623A5" w:rsidRDefault="004432EF" w:rsidP="0060674A">
      <w:pPr>
        <w:pStyle w:val="Caption"/>
      </w:pPr>
      <w:bookmarkStart w:id="393" w:name="_Toc468462376"/>
      <w:r>
        <w:t xml:space="preserve">Figure </w:t>
      </w:r>
      <w:r w:rsidR="00793918">
        <w:fldChar w:fldCharType="begin"/>
      </w:r>
      <w:r w:rsidR="00793918">
        <w:instrText xml:space="preserve"> SEQ Figure \* ARABIC </w:instrText>
      </w:r>
      <w:r w:rsidR="00793918">
        <w:fldChar w:fldCharType="separate"/>
      </w:r>
      <w:r w:rsidR="00A332DA">
        <w:rPr>
          <w:noProof/>
        </w:rPr>
        <w:t>9</w:t>
      </w:r>
      <w:r w:rsidR="00793918">
        <w:fldChar w:fldCharType="end"/>
      </w:r>
      <w:r w:rsidRPr="00C623A5">
        <w:t>: Comparison of models featuring basic and solutions metadata. Random Forest models with different feature sets (legend) predict commonly reported ephys properties. Baseline is the lower bound for model performance. Each boxplot represents R</w:t>
      </w:r>
      <w:r w:rsidRPr="00C623A5">
        <w:rPr>
          <w:vertAlign w:val="superscript"/>
        </w:rPr>
        <w:t>2</w:t>
      </w:r>
      <w:r w:rsidRPr="00C623A5">
        <w:t xml:space="preserve"> values of 10 runs for that model. The number of data rows per property decreases from left to right.</w:t>
      </w:r>
      <w:bookmarkEnd w:id="393"/>
    </w:p>
    <w:p w14:paraId="2E9AFF0A" w14:textId="77777777" w:rsidR="004432EF" w:rsidRDefault="004432EF" w:rsidP="004432EF">
      <w:pPr>
        <w:rPr>
          <w:lang w:val="en-CA"/>
        </w:rPr>
      </w:pPr>
    </w:p>
    <w:p w14:paraId="0B36DD3B" w14:textId="0AA3FA62" w:rsidR="004432EF" w:rsidRDefault="00233422" w:rsidP="004432EF">
      <w:pPr>
        <w:rPr>
          <w:lang w:val="en-CA"/>
        </w:rPr>
      </w:pPr>
      <w:r>
        <w:rPr>
          <w:lang w:val="en-CA"/>
        </w:rPr>
        <w:t>Here</w:t>
      </w:r>
      <w:r w:rsidR="004629F7">
        <w:rPr>
          <w:lang w:val="en-CA"/>
        </w:rPr>
        <w:t>, the null-m</w:t>
      </w:r>
      <w:r w:rsidR="00F128EA">
        <w:rPr>
          <w:lang w:val="en-CA"/>
        </w:rPr>
        <w:t>odel (using ephys property</w:t>
      </w:r>
      <w:r w:rsidR="004629F7">
        <w:rPr>
          <w:lang w:val="en-CA"/>
        </w:rPr>
        <w:t xml:space="preserve"> means</w:t>
      </w:r>
      <w:r w:rsidR="00511D1D">
        <w:rPr>
          <w:lang w:val="en-CA"/>
        </w:rPr>
        <w:t xml:space="preserve"> as predictions</w:t>
      </w:r>
      <w:r w:rsidR="004629F7">
        <w:rPr>
          <w:lang w:val="en-CA"/>
        </w:rPr>
        <w:t>)</w:t>
      </w:r>
      <w:r w:rsidR="00A13379">
        <w:rPr>
          <w:lang w:val="en-CA"/>
        </w:rPr>
        <w:t xml:space="preserve"> has an R</w:t>
      </w:r>
      <w:r w:rsidR="00A13379" w:rsidRPr="00A13379">
        <w:rPr>
          <w:vertAlign w:val="superscript"/>
          <w:lang w:val="en-CA"/>
        </w:rPr>
        <w:t>2</w:t>
      </w:r>
      <w:r w:rsidR="00A13379">
        <w:rPr>
          <w:lang w:val="en-CA"/>
        </w:rPr>
        <w:t xml:space="preserve"> of 0.</w:t>
      </w:r>
      <w:r w:rsidR="007753A3">
        <w:rPr>
          <w:lang w:val="en-CA"/>
        </w:rPr>
        <w:t xml:space="preserve"> The figure can be interpreted as: </w:t>
      </w:r>
      <w:r w:rsidR="00EB58D7">
        <w:rPr>
          <w:lang w:val="en-CA"/>
        </w:rPr>
        <w:t xml:space="preserve">the </w:t>
      </w:r>
      <w:r w:rsidR="0048372B">
        <w:rPr>
          <w:lang w:val="en-CA"/>
        </w:rPr>
        <w:t>m</w:t>
      </w:r>
      <w:r w:rsidR="007753A3">
        <w:rPr>
          <w:lang w:val="en-CA"/>
        </w:rPr>
        <w:t xml:space="preserve">odels that perform better than the null-model </w:t>
      </w:r>
      <w:r w:rsidR="001909DD">
        <w:rPr>
          <w:lang w:val="en-CA"/>
        </w:rPr>
        <w:t>in all 10 folds</w:t>
      </w:r>
      <w:r w:rsidR="005D4898">
        <w:rPr>
          <w:lang w:val="en-CA"/>
        </w:rPr>
        <w:t xml:space="preserve"> </w:t>
      </w:r>
      <w:r w:rsidR="00C14C40">
        <w:rPr>
          <w:lang w:val="en-CA"/>
        </w:rPr>
        <w:t>can</w:t>
      </w:r>
      <w:r w:rsidR="005D4898">
        <w:rPr>
          <w:lang w:val="en-CA"/>
        </w:rPr>
        <w:t xml:space="preserve"> capture a significant amount of </w:t>
      </w:r>
      <w:r w:rsidR="00B86949">
        <w:rPr>
          <w:lang w:val="en-CA"/>
        </w:rPr>
        <w:t xml:space="preserve">the </w:t>
      </w:r>
      <w:r w:rsidR="005D4898">
        <w:rPr>
          <w:lang w:val="en-CA"/>
        </w:rPr>
        <w:t>ephys variance</w:t>
      </w:r>
      <w:r w:rsidR="00C14C40">
        <w:rPr>
          <w:lang w:val="en-CA"/>
        </w:rPr>
        <w:t>; the models with R</w:t>
      </w:r>
      <w:r w:rsidR="00C14C40" w:rsidRPr="006C33DB">
        <w:rPr>
          <w:vertAlign w:val="superscript"/>
          <w:lang w:val="en-CA"/>
        </w:rPr>
        <w:t>2</w:t>
      </w:r>
      <w:r w:rsidR="00C14C40">
        <w:rPr>
          <w:lang w:val="en-CA"/>
        </w:rPr>
        <w:t xml:space="preserve"> values between baseline</w:t>
      </w:r>
      <w:r w:rsidR="00114519">
        <w:rPr>
          <w:lang w:val="en-CA"/>
        </w:rPr>
        <w:t xml:space="preserve"> (-0.3)</w:t>
      </w:r>
      <w:r w:rsidR="00C14C40">
        <w:rPr>
          <w:lang w:val="en-CA"/>
        </w:rPr>
        <w:t xml:space="preserve"> and 0 can explain some amount of variance in the </w:t>
      </w:r>
      <w:r w:rsidR="006A25EB">
        <w:rPr>
          <w:lang w:val="en-CA"/>
        </w:rPr>
        <w:t>ephys property, but</w:t>
      </w:r>
      <w:r w:rsidR="00C14C40">
        <w:rPr>
          <w:lang w:val="en-CA"/>
        </w:rPr>
        <w:t xml:space="preserve"> not enou</w:t>
      </w:r>
      <w:r w:rsidR="00151BD5">
        <w:rPr>
          <w:lang w:val="en-CA"/>
        </w:rPr>
        <w:t>gh to outperform</w:t>
      </w:r>
      <w:r w:rsidR="00C14C40">
        <w:rPr>
          <w:lang w:val="en-CA"/>
        </w:rPr>
        <w:t xml:space="preserve"> the </w:t>
      </w:r>
      <w:r w:rsidR="00AC5536">
        <w:rPr>
          <w:lang w:val="en-CA"/>
        </w:rPr>
        <w:t>null-</w:t>
      </w:r>
      <w:r w:rsidR="00C14C40">
        <w:rPr>
          <w:lang w:val="en-CA"/>
        </w:rPr>
        <w:t>model.</w:t>
      </w:r>
      <w:r w:rsidR="004629F7">
        <w:rPr>
          <w:lang w:val="en-CA"/>
        </w:rPr>
        <w:t xml:space="preserve"> </w:t>
      </w:r>
      <w:r w:rsidR="000B60A9">
        <w:rPr>
          <w:lang w:val="en-CA"/>
        </w:rPr>
        <w:t>I</w:t>
      </w:r>
      <w:r w:rsidR="004432EF">
        <w:rPr>
          <w:lang w:val="en-CA"/>
        </w:rPr>
        <w:t>nput resistance</w:t>
      </w:r>
      <w:r w:rsidR="00691BE8">
        <w:rPr>
          <w:lang w:val="en-CA"/>
        </w:rPr>
        <w:t xml:space="preserve"> and resting membrane potential</w:t>
      </w:r>
      <w:r w:rsidR="004432EF">
        <w:rPr>
          <w:lang w:val="en-CA"/>
        </w:rPr>
        <w:t xml:space="preserve"> models can explain </w:t>
      </w:r>
      <w:r w:rsidR="00741B77">
        <w:rPr>
          <w:lang w:val="en-CA"/>
        </w:rPr>
        <w:t>a significant amount</w:t>
      </w:r>
      <w:r w:rsidR="004432EF">
        <w:rPr>
          <w:lang w:val="en-CA"/>
        </w:rPr>
        <w:t xml:space="preserve"> of the</w:t>
      </w:r>
      <w:r w:rsidR="003B6929">
        <w:rPr>
          <w:lang w:val="en-CA"/>
        </w:rPr>
        <w:t>ir</w:t>
      </w:r>
      <w:r w:rsidR="00F24D83">
        <w:rPr>
          <w:lang w:val="en-CA"/>
        </w:rPr>
        <w:t xml:space="preserve"> respective</w:t>
      </w:r>
      <w:r w:rsidR="004432EF">
        <w:rPr>
          <w:lang w:val="en-CA"/>
        </w:rPr>
        <w:t xml:space="preserve"> variance, however, in most cases the models are only slightly better </w:t>
      </w:r>
      <w:r w:rsidR="00935B5D">
        <w:rPr>
          <w:lang w:val="en-CA"/>
        </w:rPr>
        <w:t xml:space="preserve">(if at all) </w:t>
      </w:r>
      <w:r w:rsidR="004432EF">
        <w:rPr>
          <w:lang w:val="en-CA"/>
        </w:rPr>
        <w:t xml:space="preserve">than simply taking an average of the observed values and using that as an estimate for the </w:t>
      </w:r>
      <w:r w:rsidR="004432EF">
        <w:rPr>
          <w:lang w:val="en-CA"/>
        </w:rPr>
        <w:lastRenderedPageBreak/>
        <w:t xml:space="preserve">ephys property. Interestingly, the 4 out of 5 properties on the right-hand side of the plot (AHP amplitude, rheobase, maximum firing frequency and adaptation ratio) get the best predictions out of neuron type only model. Additionally, ephys properties with less available data (Ordered from left to right: abundant to sparse) have much less stable performance levels. These effects are likely to be artifacts of not having enough data </w:t>
      </w:r>
      <w:r w:rsidR="007808C7">
        <w:rPr>
          <w:lang w:val="en-CA"/>
        </w:rPr>
        <w:t>to</w:t>
      </w:r>
      <w:r w:rsidR="003504D8">
        <w:rPr>
          <w:lang w:val="en-CA"/>
        </w:rPr>
        <w:t xml:space="preserve"> sufficiently</w:t>
      </w:r>
      <w:r w:rsidR="00602E1A">
        <w:rPr>
          <w:lang w:val="en-CA"/>
        </w:rPr>
        <w:t xml:space="preserve"> train the multiple regression</w:t>
      </w:r>
      <w:r w:rsidR="00C2353C">
        <w:rPr>
          <w:lang w:val="en-CA"/>
        </w:rPr>
        <w:t xml:space="preserve"> Random Forest</w:t>
      </w:r>
      <w:r w:rsidR="007808C7">
        <w:rPr>
          <w:lang w:val="en-CA"/>
        </w:rPr>
        <w:t xml:space="preserve"> models</w:t>
      </w:r>
      <w:r w:rsidR="004432EF">
        <w:rPr>
          <w:lang w:val="en-CA"/>
        </w:rPr>
        <w:t>. I observe a general increase of 0.2-0.5 in the predictive power of my models when comparing</w:t>
      </w:r>
      <w:r w:rsidR="00FE3BAF">
        <w:rPr>
          <w:lang w:val="en-CA"/>
        </w:rPr>
        <w:t xml:space="preserve"> to</w:t>
      </w:r>
      <w:r w:rsidR="004432EF">
        <w:rPr>
          <w:lang w:val="en-CA"/>
        </w:rPr>
        <w:t xml:space="preserve"> the </w:t>
      </w:r>
      <w:r w:rsidR="00142F8A">
        <w:rPr>
          <w:lang w:val="en-CA"/>
        </w:rPr>
        <w:t>baseline</w:t>
      </w:r>
      <w:r w:rsidR="009C2BF7">
        <w:rPr>
          <w:lang w:val="en-CA"/>
        </w:rPr>
        <w:t xml:space="preserve">, implying that, in most cases, </w:t>
      </w:r>
      <w:r w:rsidR="00563DE6">
        <w:rPr>
          <w:lang w:val="en-CA"/>
        </w:rPr>
        <w:t xml:space="preserve">the models can </w:t>
      </w:r>
      <w:r w:rsidR="009C2BF7">
        <w:rPr>
          <w:lang w:val="en-CA"/>
        </w:rPr>
        <w:t>partially</w:t>
      </w:r>
      <w:r w:rsidR="004432EF">
        <w:rPr>
          <w:lang w:val="en-CA"/>
        </w:rPr>
        <w:t xml:space="preserve"> </w:t>
      </w:r>
      <w:r w:rsidR="00752675">
        <w:rPr>
          <w:lang w:val="en-CA"/>
        </w:rPr>
        <w:t xml:space="preserve">explain the variability in ephys values. </w:t>
      </w:r>
      <w:r w:rsidR="004432EF">
        <w:rPr>
          <w:lang w:val="en-CA"/>
        </w:rPr>
        <w:t>On average, solutions contribute less to the overall model predictive power than neuron name</w:t>
      </w:r>
      <w:r w:rsidR="003F2D6A">
        <w:rPr>
          <w:lang w:val="en-CA"/>
        </w:rPr>
        <w:t xml:space="preserve"> or basic metadata</w:t>
      </w:r>
      <w:r w:rsidR="005A70DE">
        <w:rPr>
          <w:lang w:val="en-CA"/>
        </w:rPr>
        <w:t>,</w:t>
      </w:r>
      <w:r w:rsidR="003D066B">
        <w:rPr>
          <w:lang w:val="en-CA"/>
        </w:rPr>
        <w:t xml:space="preserve"> h</w:t>
      </w:r>
      <w:r w:rsidR="004432EF">
        <w:rPr>
          <w:lang w:val="en-CA"/>
        </w:rPr>
        <w:t>owever, in some cases</w:t>
      </w:r>
      <w:r w:rsidR="00E57F93">
        <w:rPr>
          <w:lang w:val="en-CA"/>
        </w:rPr>
        <w:t xml:space="preserve"> they</w:t>
      </w:r>
      <w:r w:rsidR="00EC6609">
        <w:rPr>
          <w:lang w:val="en-CA"/>
        </w:rPr>
        <w:t xml:space="preserve"> </w:t>
      </w:r>
      <w:r w:rsidR="004B5888">
        <w:rPr>
          <w:lang w:val="en-CA"/>
        </w:rPr>
        <w:t>substantially increase all features</w:t>
      </w:r>
      <w:r w:rsidR="004567CE">
        <w:rPr>
          <w:lang w:val="en-CA"/>
        </w:rPr>
        <w:t xml:space="preserve"> model</w:t>
      </w:r>
      <w:r w:rsidR="004432EF">
        <w:rPr>
          <w:lang w:val="en-CA"/>
        </w:rPr>
        <w:t>s performance</w:t>
      </w:r>
      <w:r w:rsidR="00A847AC">
        <w:rPr>
          <w:lang w:val="en-CA"/>
        </w:rPr>
        <w:t>s</w:t>
      </w:r>
      <w:r w:rsidR="004432EF">
        <w:rPr>
          <w:lang w:val="en-CA"/>
        </w:rPr>
        <w:t xml:space="preserve"> (R</w:t>
      </w:r>
      <w:r w:rsidR="004432EF" w:rsidRPr="009C45D4">
        <w:rPr>
          <w:vertAlign w:val="subscript"/>
          <w:lang w:val="en-CA"/>
        </w:rPr>
        <w:t>in</w:t>
      </w:r>
      <w:r w:rsidR="004432EF">
        <w:rPr>
          <w:lang w:val="en-CA"/>
        </w:rPr>
        <w:t>, AP</w:t>
      </w:r>
      <w:r w:rsidR="004432EF" w:rsidRPr="009C45D4">
        <w:rPr>
          <w:vertAlign w:val="subscript"/>
          <w:lang w:val="en-CA"/>
        </w:rPr>
        <w:t>thr</w:t>
      </w:r>
      <w:r w:rsidR="004432EF">
        <w:rPr>
          <w:lang w:val="en-CA"/>
        </w:rPr>
        <w:t>, AP</w:t>
      </w:r>
      <w:r w:rsidR="004432EF" w:rsidRPr="009C45D4">
        <w:rPr>
          <w:vertAlign w:val="subscript"/>
          <w:lang w:val="en-CA"/>
        </w:rPr>
        <w:t>amp</w:t>
      </w:r>
      <w:r w:rsidR="004432EF">
        <w:rPr>
          <w:lang w:val="en-CA"/>
        </w:rPr>
        <w:t>)</w:t>
      </w:r>
      <w:r w:rsidR="00576C06">
        <w:rPr>
          <w:lang w:val="en-CA"/>
        </w:rPr>
        <w:t>. Therefore, solutions can contribute</w:t>
      </w:r>
      <w:r w:rsidR="004432EF">
        <w:rPr>
          <w:lang w:val="en-CA"/>
        </w:rPr>
        <w:t xml:space="preserve"> different information than neuron name or basic metadata</w:t>
      </w:r>
      <w:r w:rsidR="002A5E41">
        <w:rPr>
          <w:lang w:val="en-CA"/>
        </w:rPr>
        <w:t xml:space="preserve"> when modeling ephys properties</w:t>
      </w:r>
      <w:r w:rsidR="004432EF">
        <w:rPr>
          <w:lang w:val="en-CA"/>
        </w:rPr>
        <w:t>.</w:t>
      </w:r>
    </w:p>
    <w:p w14:paraId="52D1D58F" w14:textId="77777777" w:rsidR="004432EF" w:rsidRDefault="004432EF" w:rsidP="004432EF">
      <w:pPr>
        <w:rPr>
          <w:lang w:val="en-CA"/>
        </w:rPr>
      </w:pPr>
    </w:p>
    <w:p w14:paraId="67EB0D68" w14:textId="4C71DC5D" w:rsidR="004432EF" w:rsidRDefault="00BE0DA5" w:rsidP="004432EF">
      <w:pPr>
        <w:rPr>
          <w:lang w:val="en-CA"/>
        </w:rPr>
      </w:pPr>
      <w:r>
        <w:rPr>
          <w:lang w:val="en-CA"/>
        </w:rPr>
        <w:t>To formalize the effect of available</w:t>
      </w:r>
      <w:r w:rsidR="00525F8A">
        <w:rPr>
          <w:lang w:val="en-CA"/>
        </w:rPr>
        <w:t xml:space="preserve"> data on a</w:t>
      </w:r>
      <w:r w:rsidR="00383CA2">
        <w:rPr>
          <w:lang w:val="en-CA"/>
        </w:rPr>
        <w:t xml:space="preserve"> model</w:t>
      </w:r>
      <w:r w:rsidR="00BF3C94">
        <w:rPr>
          <w:lang w:val="en-CA"/>
        </w:rPr>
        <w:t>’</w:t>
      </w:r>
      <w:r w:rsidR="00383CA2">
        <w:rPr>
          <w:lang w:val="en-CA"/>
        </w:rPr>
        <w:t>s performance</w:t>
      </w:r>
      <w:r w:rsidR="004432EF">
        <w:rPr>
          <w:lang w:val="en-CA"/>
        </w:rPr>
        <w:t>, I quantify the effect of varying the number of data points that a model can use to predict an ephys property. I used input resistance as the ephys property with the most available data and ran a model that uses all metadata features on a subset of available articles. There is a strong correlation between the number of articles for an ephys property and the R</w:t>
      </w:r>
      <w:r w:rsidR="004432EF" w:rsidRPr="007E32FE">
        <w:rPr>
          <w:vertAlign w:val="superscript"/>
          <w:lang w:val="en-CA"/>
        </w:rPr>
        <w:t>2</w:t>
      </w:r>
      <w:r w:rsidR="004432EF">
        <w:rPr>
          <w:lang w:val="en-CA"/>
        </w:rPr>
        <w:t xml:space="preserve"> values of a model that predicts it (Figure 1</w:t>
      </w:r>
      <w:ins w:id="394" w:author="Dmitry Tebaykin" w:date="2016-12-13T16:38:00Z">
        <w:r w:rsidR="00994C8F">
          <w:rPr>
            <w:lang w:val="en-CA"/>
          </w:rPr>
          <w:t>0</w:t>
        </w:r>
      </w:ins>
      <w:del w:id="395" w:author="Dmitry Tebaykin" w:date="2016-12-13T16:38:00Z">
        <w:r w:rsidR="004432EF" w:rsidDel="00994C8F">
          <w:rPr>
            <w:lang w:val="en-CA"/>
          </w:rPr>
          <w:delText>1</w:delText>
        </w:r>
      </w:del>
      <w:r w:rsidR="004432EF">
        <w:rPr>
          <w:lang w:val="en-CA"/>
        </w:rPr>
        <w:t>). This fact is reassuring, as models performance is highly likely to improve with more articles being added to NeuroElectro. It might also mean that ephys properties that currently have less than 300 entries and are not predicted reliably could improve their models performances drastically. Inevitably, the value of adding new articles will decrease, but we are not at that stage yet.</w:t>
      </w:r>
    </w:p>
    <w:p w14:paraId="3F6E4B9D" w14:textId="77777777" w:rsidR="004432EF" w:rsidRDefault="004432EF" w:rsidP="004432EF">
      <w:pPr>
        <w:keepNext/>
      </w:pPr>
      <w:r>
        <w:rPr>
          <w:noProof/>
        </w:rPr>
        <w:lastRenderedPageBreak/>
        <mc:AlternateContent>
          <mc:Choice Requires="wps">
            <w:drawing>
              <wp:anchor distT="0" distB="0" distL="114300" distR="114300" simplePos="0" relativeHeight="251697152" behindDoc="0" locked="0" layoutInCell="1" allowOverlap="1" wp14:anchorId="098B69CF" wp14:editId="4466DA74">
                <wp:simplePos x="0" y="0"/>
                <wp:positionH relativeFrom="column">
                  <wp:posOffset>508212</wp:posOffset>
                </wp:positionH>
                <wp:positionV relativeFrom="paragraph">
                  <wp:posOffset>85937</wp:posOffset>
                </wp:positionV>
                <wp:extent cx="861060" cy="617220"/>
                <wp:effectExtent l="0" t="0" r="0" b="10160"/>
                <wp:wrapNone/>
                <wp:docPr id="10" name="Text Box 10"/>
                <wp:cNvGraphicFramePr/>
                <a:graphic xmlns:a="http://schemas.openxmlformats.org/drawingml/2006/main">
                  <a:graphicData uri="http://schemas.microsoft.com/office/word/2010/wordprocessingShape">
                    <wps:wsp>
                      <wps:cNvSpPr txBox="1"/>
                      <wps:spPr>
                        <a:xfrm>
                          <a:off x="0" y="0"/>
                          <a:ext cx="861060" cy="617220"/>
                        </a:xfrm>
                        <a:prstGeom prst="rect">
                          <a:avLst/>
                        </a:prstGeom>
                        <a:noFill/>
                        <a:ln>
                          <a:noFill/>
                        </a:ln>
                        <a:effectLst/>
                      </wps:spPr>
                      <wps:txbx>
                        <w:txbxContent>
                          <w:p w14:paraId="27785B5E" w14:textId="77777777" w:rsidR="00F455A3" w:rsidRDefault="00F455A3"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0.76</w:t>
                            </w:r>
                          </w:p>
                          <w:p w14:paraId="4F55F9BE" w14:textId="77777777" w:rsidR="00F455A3" w:rsidRPr="00851EEA" w:rsidRDefault="00F455A3"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8B69CF" id="Text Box 10" o:spid="_x0000_s1043" type="#_x0000_t202" style="position:absolute;margin-left:40pt;margin-top:6.75pt;width:67.8pt;height:48.6pt;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" filled="f" stroked="f">
                <v:textbox style="mso-fit-shape-to-text:t">
                  <w:txbxContent>
                    <w:p w14:paraId="27785B5E" w14:textId="77777777" w:rsidR="00F455A3" w:rsidRDefault="00F455A3"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0.76</w:t>
                      </w:r>
                    </w:p>
                    <w:p w14:paraId="4F55F9BE" w14:textId="77777777" w:rsidR="00F455A3" w:rsidRPr="00851EEA" w:rsidRDefault="00F455A3"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v:textbox>
              </v:shape>
            </w:pict>
          </mc:Fallback>
        </mc:AlternateContent>
      </w:r>
      <w:r>
        <w:rPr>
          <w:noProof/>
        </w:rPr>
        <w:drawing>
          <wp:inline distT="0" distB="0" distL="0" distR="0" wp14:anchorId="38D76D15" wp14:editId="3B808968">
            <wp:extent cx="5935345" cy="3378200"/>
            <wp:effectExtent l="0" t="0" r="8255" b="0"/>
            <wp:docPr id="4" name="Picture 4" descr="../../Neuroelectro%20documents/Plots/R2_vs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electro%20documents/Plots/R2_vs_N.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3378200"/>
                    </a:xfrm>
                    <a:prstGeom prst="rect">
                      <a:avLst/>
                    </a:prstGeom>
                    <a:noFill/>
                    <a:ln>
                      <a:noFill/>
                    </a:ln>
                  </pic:spPr>
                </pic:pic>
              </a:graphicData>
            </a:graphic>
          </wp:inline>
        </w:drawing>
      </w:r>
    </w:p>
    <w:p w14:paraId="0557910B" w14:textId="36C20DE8" w:rsidR="004432EF" w:rsidRDefault="004432EF" w:rsidP="0060674A">
      <w:pPr>
        <w:pStyle w:val="Caption"/>
      </w:pPr>
      <w:bookmarkStart w:id="396" w:name="_Toc468462377"/>
      <w:r>
        <w:t xml:space="preserve">Figure </w:t>
      </w:r>
      <w:r w:rsidR="00793918">
        <w:fldChar w:fldCharType="begin"/>
      </w:r>
      <w:r w:rsidR="00793918">
        <w:instrText xml:space="preserve"> SEQ Figure \* ARABIC </w:instrText>
      </w:r>
      <w:r w:rsidR="00793918">
        <w:fldChar w:fldCharType="separate"/>
      </w:r>
      <w:r w:rsidR="00A332DA">
        <w:rPr>
          <w:noProof/>
        </w:rPr>
        <w:t>10</w:t>
      </w:r>
      <w:r w:rsidR="00793918">
        <w:fldChar w:fldCharType="end"/>
      </w:r>
      <w:r w:rsidRPr="00EE5309">
        <w:t>: Multivariate model performance improves with N. R</w:t>
      </w:r>
      <w:r w:rsidRPr="00EE5309">
        <w:rPr>
          <w:vertAlign w:val="superscript"/>
        </w:rPr>
        <w:t>2</w:t>
      </w:r>
      <w:r w:rsidRPr="00EE5309">
        <w:t xml:space="preserve"> performance for predicting input resistance with N rows of data. Blue line is the linear model best fit; grey region represents 95% confidence interval for the fitted line.</w:t>
      </w:r>
      <w:bookmarkEnd w:id="396"/>
    </w:p>
    <w:p w14:paraId="5518E560" w14:textId="77777777" w:rsidR="00D427C4" w:rsidRDefault="00D427C4" w:rsidP="00D427C4"/>
    <w:p w14:paraId="02ED3E5F" w14:textId="71F4E720" w:rsidR="00D427C4" w:rsidRDefault="00D427C4" w:rsidP="00D427C4">
      <w:r>
        <w:rPr>
          <w:lang w:val="en-CA"/>
        </w:rPr>
        <w:t xml:space="preserve">Additionally, I evaluated the performance of the GHK equation for modeling membrane potentials of neurons at rest by comparing its predictions </w:t>
      </w:r>
      <w:r w:rsidR="00011A1E">
        <w:rPr>
          <w:lang w:val="en-CA"/>
        </w:rPr>
        <w:t xml:space="preserve">based on recording temperature and Na, Cl, K concentrations </w:t>
      </w:r>
      <w:r>
        <w:rPr>
          <w:lang w:val="en-CA"/>
        </w:rPr>
        <w:t xml:space="preserve">to the observed ephys values. Strikingly, </w:t>
      </w:r>
      <w:r w:rsidR="00B66A4C">
        <w:rPr>
          <w:lang w:val="en-CA"/>
        </w:rPr>
        <w:t>the GHK model essentially failed to predict the RMP values of hippocampal CA1 neurons (</w:t>
      </w:r>
      <w:r>
        <w:rPr>
          <w:lang w:val="en-CA"/>
        </w:rPr>
        <w:t>R</w:t>
      </w:r>
      <w:r w:rsidRPr="00CC7982">
        <w:rPr>
          <w:vertAlign w:val="superscript"/>
          <w:lang w:val="en-CA"/>
        </w:rPr>
        <w:t>2</w:t>
      </w:r>
      <w:r>
        <w:rPr>
          <w:lang w:val="en-CA"/>
        </w:rPr>
        <w:t xml:space="preserve"> </w:t>
      </w:r>
      <w:r w:rsidR="00B66A4C">
        <w:rPr>
          <w:lang w:val="en-CA"/>
        </w:rPr>
        <w:t>&lt;</w:t>
      </w:r>
      <w:r>
        <w:rPr>
          <w:lang w:val="en-CA"/>
        </w:rPr>
        <w:t xml:space="preserve"> 0</w:t>
      </w:r>
      <w:r w:rsidR="00B66A4C">
        <w:rPr>
          <w:lang w:val="en-CA"/>
        </w:rPr>
        <w:t>)</w:t>
      </w:r>
      <w:r w:rsidR="00E32A44">
        <w:rPr>
          <w:lang w:val="en-CA"/>
        </w:rPr>
        <w:t>.</w:t>
      </w:r>
    </w:p>
    <w:p w14:paraId="490ACDB9" w14:textId="77777777" w:rsidR="00C624C0" w:rsidRDefault="00D427C4" w:rsidP="00C624C0">
      <w:pPr>
        <w:keepNext/>
      </w:pPr>
      <w:r>
        <w:rPr>
          <w:noProof/>
        </w:rPr>
        <w:lastRenderedPageBreak/>
        <mc:AlternateContent>
          <mc:Choice Requires="wps">
            <w:drawing>
              <wp:anchor distT="0" distB="0" distL="114300" distR="114300" simplePos="0" relativeHeight="251701248" behindDoc="0" locked="0" layoutInCell="1" allowOverlap="1" wp14:anchorId="191CEE31" wp14:editId="05EA98E2">
                <wp:simplePos x="0" y="0"/>
                <wp:positionH relativeFrom="column">
                  <wp:posOffset>615627</wp:posOffset>
                </wp:positionH>
                <wp:positionV relativeFrom="paragraph">
                  <wp:posOffset>79375</wp:posOffset>
                </wp:positionV>
                <wp:extent cx="918210" cy="548640"/>
                <wp:effectExtent l="0" t="0" r="0" b="10160"/>
                <wp:wrapNone/>
                <wp:docPr id="39" name="Text Box 39"/>
                <wp:cNvGraphicFramePr/>
                <a:graphic xmlns:a="http://schemas.openxmlformats.org/drawingml/2006/main">
                  <a:graphicData uri="http://schemas.microsoft.com/office/word/2010/wordprocessingShape">
                    <wps:wsp>
                      <wps:cNvSpPr txBox="1"/>
                      <wps:spPr>
                        <a:xfrm>
                          <a:off x="0" y="0"/>
                          <a:ext cx="918210" cy="548640"/>
                        </a:xfrm>
                        <a:prstGeom prst="rect">
                          <a:avLst/>
                        </a:prstGeom>
                        <a:noFill/>
                        <a:ln>
                          <a:noFill/>
                        </a:ln>
                        <a:effectLst/>
                      </wps:spPr>
                      <wps:txbx>
                        <w:txbxContent>
                          <w:p w14:paraId="0B8097EF" w14:textId="77777777" w:rsidR="00F455A3" w:rsidRPr="00851EEA" w:rsidRDefault="00F455A3" w:rsidP="00D427C4">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D969AF">
                              <w:rPr>
                                <w:noProof/>
                                <w:color w:val="000000" w:themeColor="text1"/>
                                <w:sz w:val="28"/>
                                <w:szCs w:val="72"/>
                                <w:vertAlign w:val="superscript"/>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-0.06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1CEE31" id="Text Box 39" o:spid="_x0000_s1044" type="#_x0000_t202" style="position:absolute;margin-left:48.45pt;margin-top:6.25pt;width:72.3pt;height:43.2pt;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" filled="f" stroked="f">
                <v:textbox style="mso-fit-shape-to-text:t">
                  <w:txbxContent>
                    <w:p w14:paraId="0B8097EF" w14:textId="77777777" w:rsidR="00F455A3" w:rsidRPr="00851EEA" w:rsidRDefault="00F455A3" w:rsidP="00D427C4">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D969AF">
                        <w:rPr>
                          <w:noProof/>
                          <w:color w:val="000000" w:themeColor="text1"/>
                          <w:sz w:val="28"/>
                          <w:szCs w:val="72"/>
                          <w:vertAlign w:val="superscript"/>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-0.06</w:t>
                      </w:r>
                    </w:p>
                  </w:txbxContent>
                </v:textbox>
              </v:shape>
            </w:pict>
          </mc:Fallback>
        </mc:AlternateContent>
      </w:r>
      <w:r>
        <w:rPr>
          <w:noProof/>
        </w:rPr>
        <w:drawing>
          <wp:inline distT="0" distB="0" distL="0" distR="0" wp14:anchorId="13F7D53B" wp14:editId="25BC0054">
            <wp:extent cx="5934710" cy="3062605"/>
            <wp:effectExtent l="0" t="0" r="8890" b="10795"/>
            <wp:docPr id="38" name="Picture 38" descr="../Plots/GHKrmpMod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ots/GHKrmpModel.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3062605"/>
                    </a:xfrm>
                    <a:prstGeom prst="rect">
                      <a:avLst/>
                    </a:prstGeom>
                    <a:noFill/>
                    <a:ln>
                      <a:noFill/>
                    </a:ln>
                  </pic:spPr>
                </pic:pic>
              </a:graphicData>
            </a:graphic>
          </wp:inline>
        </w:drawing>
      </w:r>
    </w:p>
    <w:p w14:paraId="4DA576F5" w14:textId="7EE1CA45" w:rsidR="00D427C4" w:rsidRPr="00E223F3" w:rsidRDefault="00C624C0" w:rsidP="0060674A">
      <w:pPr>
        <w:pStyle w:val="Caption"/>
      </w:pPr>
      <w:bookmarkStart w:id="397" w:name="_Toc468462378"/>
      <w:r>
        <w:t xml:space="preserve">Figure </w:t>
      </w:r>
      <w:r>
        <w:fldChar w:fldCharType="begin"/>
      </w:r>
      <w:r>
        <w:instrText xml:space="preserve"> SEQ Figure \* ARABIC </w:instrText>
      </w:r>
      <w:r>
        <w:fldChar w:fldCharType="separate"/>
      </w:r>
      <w:r w:rsidR="00A332DA">
        <w:rPr>
          <w:noProof/>
        </w:rPr>
        <w:t>11</w:t>
      </w:r>
      <w:r>
        <w:fldChar w:fldCharType="end"/>
      </w:r>
      <w:r>
        <w:t xml:space="preserve">: </w:t>
      </w:r>
      <w:r w:rsidR="00D427C4" w:rsidRPr="00E223F3">
        <w:t>Predicting RMPs of hippocampus CA1 pyramidal cells with the GHK equation. Each point is a mean RMP reported by a single article in NeuroElectro. GHK calculated RMPs refer to the usage of experimental metadata stored in NeuroElectro for the prediction of resting membrane potentials.</w:t>
      </w:r>
      <w:bookmarkEnd w:id="397"/>
    </w:p>
    <w:p w14:paraId="5FD175E2" w14:textId="77777777" w:rsidR="00D427C4" w:rsidRDefault="00D427C4" w:rsidP="00D427C4">
      <w:pPr>
        <w:rPr>
          <w:lang w:val="en-CA"/>
        </w:rPr>
      </w:pPr>
    </w:p>
    <w:p w14:paraId="01A459FD" w14:textId="4A6F74B6" w:rsidR="00D427C4" w:rsidRPr="00871579" w:rsidRDefault="00871579" w:rsidP="00D427C4">
      <w:r>
        <w:rPr>
          <w:lang w:val="en-CA"/>
        </w:rPr>
        <w:t>A possible explanation is that using generic</w:t>
      </w:r>
      <w:r>
        <w:t xml:space="preserve"> </w:t>
      </w:r>
      <w:r w:rsidR="00D427C4">
        <w:rPr>
          <w:lang w:val="en-CA"/>
        </w:rPr>
        <w:t>membrane permeability values</w:t>
      </w:r>
      <w:r w:rsidR="00380F9D">
        <w:rPr>
          <w:lang w:val="en-CA"/>
        </w:rPr>
        <w:t xml:space="preserve"> </w:t>
      </w:r>
      <w:r w:rsidR="003C5086">
        <w:rPr>
          <w:lang w:val="en-CA"/>
        </w:rPr>
        <w:fldChar w:fldCharType="begin"/>
      </w:r>
      <w:r w:rsidR="003C5086">
        <w:rPr>
          <w:lang w:val="en-CA"/>
        </w:rPr>
        <w:instrText xml:space="preserve"> ADDIN ZOTERO_ITEM CSL_CITATION {"citationID":"1orv334c48","properties":{"formattedCitation":"(Hille,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3C5086">
        <w:rPr>
          <w:lang w:val="en-CA"/>
        </w:rPr>
        <w:fldChar w:fldCharType="separate"/>
      </w:r>
      <w:r w:rsidR="003C5086">
        <w:rPr>
          <w:noProof/>
          <w:lang w:val="en-CA"/>
        </w:rPr>
        <w:t>(Hille, 1984)</w:t>
      </w:r>
      <w:r w:rsidR="003C5086">
        <w:rPr>
          <w:lang w:val="en-CA"/>
        </w:rPr>
        <w:fldChar w:fldCharType="end"/>
      </w:r>
      <w:r w:rsidR="00D427C4">
        <w:rPr>
          <w:lang w:val="en-CA"/>
        </w:rPr>
        <w:t xml:space="preserve"> did not provide a reasonable substitution for the actual Na, K and Cl </w:t>
      </w:r>
      <w:r w:rsidR="00F54406">
        <w:rPr>
          <w:lang w:val="en-CA"/>
        </w:rPr>
        <w:t xml:space="preserve">ionic </w:t>
      </w:r>
      <w:r w:rsidR="00724F28">
        <w:rPr>
          <w:lang w:val="en-CA"/>
        </w:rPr>
        <w:t>permeability values</w:t>
      </w:r>
      <w:r w:rsidR="00D427C4">
        <w:rPr>
          <w:lang w:val="en-CA"/>
        </w:rPr>
        <w:t xml:space="preserve"> of CA1 neurons. </w:t>
      </w:r>
      <w:r w:rsidR="006C64FA">
        <w:rPr>
          <w:lang w:val="en-CA"/>
        </w:rPr>
        <w:t xml:space="preserve">Another possibility is </w:t>
      </w:r>
      <w:r w:rsidR="006B71D5">
        <w:rPr>
          <w:lang w:val="en-CA"/>
        </w:rPr>
        <w:t xml:space="preserve">that </w:t>
      </w:r>
      <w:r w:rsidR="00B53581">
        <w:rPr>
          <w:lang w:val="en-CA"/>
        </w:rPr>
        <w:t xml:space="preserve">the noise introduced by other experimental conditions when measuring </w:t>
      </w:r>
      <w:r w:rsidR="006B71D5">
        <w:rPr>
          <w:lang w:val="en-CA"/>
        </w:rPr>
        <w:t>neuronal resting membrane potentials</w:t>
      </w:r>
      <w:r w:rsidR="00724F28">
        <w:rPr>
          <w:lang w:val="en-CA"/>
        </w:rPr>
        <w:t xml:space="preserve"> </w:t>
      </w:r>
      <w:r w:rsidR="00B53581">
        <w:rPr>
          <w:lang w:val="en-CA"/>
        </w:rPr>
        <w:t>prevents the GHK equation from accurately estimating their values.</w:t>
      </w:r>
    </w:p>
    <w:p w14:paraId="37246D44" w14:textId="77777777" w:rsidR="00D427C4" w:rsidRPr="00D427C4" w:rsidRDefault="00D427C4" w:rsidP="00D427C4"/>
    <w:p w14:paraId="0B63FFA8" w14:textId="77777777" w:rsidR="004432EF" w:rsidRDefault="004432EF" w:rsidP="004432EF">
      <w:pPr>
        <w:spacing w:line="240" w:lineRule="auto"/>
        <w:rPr>
          <w:lang w:val="en-CA"/>
        </w:rPr>
      </w:pPr>
      <w:r>
        <w:rPr>
          <w:lang w:val="en-CA"/>
        </w:rPr>
        <w:br w:type="page"/>
      </w:r>
    </w:p>
    <w:p w14:paraId="16538D67" w14:textId="3CBE4EAD" w:rsidR="004432EF" w:rsidRDefault="00E55BCE" w:rsidP="00ED5351">
      <w:pPr>
        <w:pStyle w:val="Heading3"/>
        <w:numPr>
          <w:ilvl w:val="2"/>
          <w:numId w:val="29"/>
        </w:numPr>
      </w:pPr>
      <w:bookmarkStart w:id="398" w:name="_Toc468464419"/>
      <w:r>
        <w:lastRenderedPageBreak/>
        <w:t>Optimizing multiple regression m</w:t>
      </w:r>
      <w:r w:rsidR="004432EF">
        <w:t xml:space="preserve">odels for predicting </w:t>
      </w:r>
      <w:r w:rsidR="005A1C21">
        <w:t>specific</w:t>
      </w:r>
      <w:r w:rsidR="004432EF">
        <w:t xml:space="preserve"> electrophysiological properties</w:t>
      </w:r>
      <w:bookmarkEnd w:id="398"/>
    </w:p>
    <w:p w14:paraId="1E6452D4" w14:textId="77777777" w:rsidR="004432EF" w:rsidRDefault="004432EF" w:rsidP="004432EF">
      <w:pPr>
        <w:rPr>
          <w:lang w:val="en-CA"/>
        </w:rPr>
      </w:pPr>
    </w:p>
    <w:p w14:paraId="09CA6184" w14:textId="4E345011" w:rsidR="004432EF" w:rsidRPr="00B2601F" w:rsidRDefault="006308B9" w:rsidP="00ED5351">
      <w:pPr>
        <w:pStyle w:val="Heading5"/>
        <w:numPr>
          <w:ilvl w:val="3"/>
          <w:numId w:val="29"/>
        </w:numPr>
        <w:rPr>
          <w:lang w:val="en-CA"/>
        </w:rPr>
      </w:pPr>
      <w:bookmarkStart w:id="399" w:name="_Toc468464420"/>
      <w:r>
        <w:rPr>
          <w:lang w:val="en-CA"/>
        </w:rPr>
        <w:t>Selection of</w:t>
      </w:r>
      <w:r w:rsidR="004432EF">
        <w:rPr>
          <w:lang w:val="en-CA"/>
        </w:rPr>
        <w:t xml:space="preserve"> the most predictive experimental conditions </w:t>
      </w:r>
      <w:r w:rsidR="00E529D8">
        <w:rPr>
          <w:lang w:val="en-CA"/>
        </w:rPr>
        <w:t xml:space="preserve">per </w:t>
      </w:r>
      <w:r w:rsidR="004432EF">
        <w:rPr>
          <w:lang w:val="en-CA"/>
        </w:rPr>
        <w:t>property</w:t>
      </w:r>
      <w:bookmarkEnd w:id="399"/>
    </w:p>
    <w:p w14:paraId="6E077698" w14:textId="77777777" w:rsidR="00DF6333" w:rsidRDefault="00DF6333" w:rsidP="004432EF">
      <w:pPr>
        <w:rPr>
          <w:lang w:val="en-CA"/>
        </w:rPr>
      </w:pPr>
    </w:p>
    <w:p w14:paraId="340BB7E8" w14:textId="2B241B01" w:rsidR="004432EF" w:rsidRDefault="004432EF" w:rsidP="004432EF">
      <w:pPr>
        <w:rPr>
          <w:lang w:val="en-CA"/>
        </w:rPr>
      </w:pPr>
      <w:r>
        <w:rPr>
          <w:lang w:val="en-CA"/>
        </w:rPr>
        <w:t xml:space="preserve">The final step of my project was to create models </w:t>
      </w:r>
      <w:r w:rsidR="00711622">
        <w:rPr>
          <w:lang w:val="en-CA"/>
        </w:rPr>
        <w:t>using</w:t>
      </w:r>
      <w:r>
        <w:rPr>
          <w:lang w:val="en-CA"/>
        </w:rPr>
        <w:t xml:space="preserve"> </w:t>
      </w:r>
      <w:r w:rsidR="00F35D67">
        <w:rPr>
          <w:lang w:val="en-CA"/>
        </w:rPr>
        <w:t>only the important</w:t>
      </w:r>
      <w:r>
        <w:rPr>
          <w:lang w:val="en-CA"/>
        </w:rPr>
        <w:t xml:space="preserve"> features, </w:t>
      </w:r>
      <w:r w:rsidR="00E874E6">
        <w:rPr>
          <w:lang w:val="en-CA"/>
        </w:rPr>
        <w:t>which might be</w:t>
      </w:r>
      <w:r>
        <w:rPr>
          <w:lang w:val="en-CA"/>
        </w:rPr>
        <w:t xml:space="preserve"> different for each ephys property. For example, solution features represent an aggregate of 22 different features: 5 major ions and 6 commonly used compounds per internal and external solutions. What if some of these concentration features are important when predicting ephys properties, while the rest</w:t>
      </w:r>
      <w:r w:rsidR="00506842">
        <w:rPr>
          <w:lang w:val="en-CA"/>
        </w:rPr>
        <w:t xml:space="preserve"> only</w:t>
      </w:r>
      <w:r>
        <w:rPr>
          <w:lang w:val="en-CA"/>
        </w:rPr>
        <w:t xml:space="preserve"> introduce noise? Next step of my project was to determine which features (solutions and basic metadata) should be used to model each ephys property. Briefly, I used Random Forest internal variable importance tool </w:t>
      </w:r>
      <w:r w:rsidR="00BC17A2">
        <w:rPr>
          <w:lang w:val="en-CA"/>
        </w:rPr>
        <w:fldChar w:fldCharType="begin"/>
      </w:r>
      <w:r w:rsidR="00BC17A2">
        <w:rPr>
          <w:lang w:val="en-CA"/>
        </w:rPr>
        <w:instrText xml:space="preserve"> ADDIN ZOTERO_ITEM CSL_CITATION {"citationID":"1bhqf6f7hl","properties":{"formattedCitation":"(Strobl et al., 2008)","plainCitation":"(Strobl et al., 2008)"},"citationItems":[{"id":6622,"uris":["http://zotero.org/users/2034786/items/TENVR4T2"],"uri":["http://zotero.org/users/2034786/items/TENVR4T2"],"itemData":{"id":6622,"type":"article-journal","title":"Conditional variable importance for random forests","container-title":"BMC Bioinformatics","page":"307","volume":"9","source":"BioMed Central","abstract":"Random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variables.","DOI":"10.1186/1471-2105-9-307","ISSN":"1471-2105","journalAbbreviation":"BMC Bioinformatics","author":[{"family":"Strobl","given":"Carolin"},{"family":"Boulesteix","given":"Anne-Laure"},{"family":"Kneib","given":"Thomas"},{"family":"Augustin","given":"Thomas"},{"family":"Zeileis","given":"Achim"}],"issued":{"date-parts":[["2008"]]}}}],"schema":"https://github.com/citation-style-language/schema/raw/master/csl-citation.json"} </w:instrText>
      </w:r>
      <w:r w:rsidR="00BC17A2">
        <w:rPr>
          <w:lang w:val="en-CA"/>
        </w:rPr>
        <w:fldChar w:fldCharType="separate"/>
      </w:r>
      <w:r w:rsidR="00BC17A2">
        <w:rPr>
          <w:noProof/>
          <w:lang w:val="en-CA"/>
        </w:rPr>
        <w:t>(Strobl et al., 2008)</w:t>
      </w:r>
      <w:r w:rsidR="00BC17A2">
        <w:rPr>
          <w:lang w:val="en-CA"/>
        </w:rPr>
        <w:fldChar w:fldCharType="end"/>
      </w:r>
      <w:r>
        <w:rPr>
          <w:lang w:val="en-CA"/>
        </w:rPr>
        <w:t xml:space="preserve"> and Akaike information criterion with a correction for finite sample sizes (AICc). It assigns a score to each model based on its performance, adjusted for the number of features used and the amount of data that is available. The goal is to choose the optimal number of top features to model each ephys property. </w:t>
      </w:r>
    </w:p>
    <w:p w14:paraId="409B068A" w14:textId="77777777" w:rsidR="004432EF" w:rsidRDefault="004432EF" w:rsidP="004432EF">
      <w:pPr>
        <w:rPr>
          <w:lang w:val="en-CA"/>
        </w:rPr>
      </w:pPr>
    </w:p>
    <w:p w14:paraId="24B18814" w14:textId="42571804" w:rsidR="00A332DA" w:rsidRDefault="001028FB" w:rsidP="00A332DA">
      <w:pPr>
        <w:keepNext/>
      </w:pPr>
      <w:r>
        <w:rPr>
          <w:noProof/>
        </w:rPr>
        <w:lastRenderedPageBreak/>
        <w:drawing>
          <wp:inline distT="0" distB="0" distL="0" distR="0" wp14:anchorId="21675D21" wp14:editId="5DBD88C5">
            <wp:extent cx="5939155" cy="4327525"/>
            <wp:effectExtent l="0" t="0" r="4445" b="0"/>
            <wp:docPr id="15" name="Picture 15" descr="/Users/dtebaykin/Documents/Neuroelectro documents/Plots/AICc_R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tebaykin/Documents/Neuroelectro documents/Plots/AICc_Rin.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4327525"/>
                    </a:xfrm>
                    <a:prstGeom prst="rect">
                      <a:avLst/>
                    </a:prstGeom>
                    <a:noFill/>
                    <a:ln>
                      <a:noFill/>
                    </a:ln>
                  </pic:spPr>
                </pic:pic>
              </a:graphicData>
            </a:graphic>
          </wp:inline>
        </w:drawing>
      </w:r>
    </w:p>
    <w:p w14:paraId="16119455" w14:textId="78A9B5B6" w:rsidR="004432EF" w:rsidRPr="00DD1AC3" w:rsidRDefault="00A332DA" w:rsidP="0060674A">
      <w:pPr>
        <w:pStyle w:val="Caption"/>
      </w:pPr>
      <w:bookmarkStart w:id="400" w:name="_Toc468462379"/>
      <w:r>
        <w:t xml:space="preserve">Figure </w:t>
      </w:r>
      <w:r>
        <w:fldChar w:fldCharType="begin"/>
      </w:r>
      <w:r>
        <w:instrText xml:space="preserve"> SEQ Figure \* ARABIC </w:instrText>
      </w:r>
      <w:r>
        <w:fldChar w:fldCharType="separate"/>
      </w:r>
      <w:r>
        <w:rPr>
          <w:noProof/>
        </w:rPr>
        <w:t>12</w:t>
      </w:r>
      <w:r>
        <w:fldChar w:fldCharType="end"/>
      </w:r>
      <w:r w:rsidR="00327C64">
        <w:t>: Model comparison using</w:t>
      </w:r>
      <w:r w:rsidR="004432EF" w:rsidRPr="00DD1AC3">
        <w:t xml:space="preserve"> AICc score. One run of 10-fold cross-validation, each line is an AICc curve</w:t>
      </w:r>
      <w:r w:rsidR="00476AEA">
        <w:t xml:space="preserve"> (per fold)</w:t>
      </w:r>
      <w:r w:rsidR="004432EF" w:rsidRPr="00DD1AC3">
        <w:t xml:space="preserve"> calculated by adding top X (from 1 to </w:t>
      </w:r>
      <w:r w:rsidR="002B6A23">
        <w:t xml:space="preserve">all </w:t>
      </w:r>
      <w:r w:rsidR="004432EF" w:rsidRPr="00DD1AC3">
        <w:t xml:space="preserve">33) features to the model that predicts input resistance. Model with the lowest AICc score is the best performing one. Metadata features are ordered from high to low based on their </w:t>
      </w:r>
      <w:r w:rsidR="001028FB">
        <w:t>importance</w:t>
      </w:r>
      <w:r w:rsidR="00021D30">
        <w:t>,</w:t>
      </w:r>
      <w:r w:rsidR="001028FB">
        <w:t xml:space="preserve"> calculated by cforest</w:t>
      </w:r>
      <w:r w:rsidR="004432EF" w:rsidRPr="00DD1AC3">
        <w:t xml:space="preserve"> (X-axis).</w:t>
      </w:r>
      <w:bookmarkEnd w:id="400"/>
    </w:p>
    <w:p w14:paraId="3B743EEC" w14:textId="77777777" w:rsidR="004432EF" w:rsidRDefault="004432EF" w:rsidP="004432EF">
      <w:pPr>
        <w:rPr>
          <w:lang w:val="en-CA"/>
        </w:rPr>
      </w:pPr>
    </w:p>
    <w:p w14:paraId="759EA67E" w14:textId="026C20F5" w:rsidR="004432EF" w:rsidRDefault="00D0283B" w:rsidP="004432EF">
      <w:pPr>
        <w:rPr>
          <w:lang w:val="en-CA"/>
        </w:rPr>
      </w:pPr>
      <w:r>
        <w:rPr>
          <w:lang w:val="en-CA"/>
        </w:rPr>
        <w:t>Here, I use AICc</w:t>
      </w:r>
      <w:r w:rsidR="004432EF">
        <w:rPr>
          <w:lang w:val="en-CA"/>
        </w:rPr>
        <w:t xml:space="preserve"> to evaluate input resistance models with regards to each other</w:t>
      </w:r>
      <w:r w:rsidR="009B20F0">
        <w:rPr>
          <w:lang w:val="en-CA"/>
        </w:rPr>
        <w:t xml:space="preserve"> (Figure 12)</w:t>
      </w:r>
      <w:r w:rsidR="004432EF">
        <w:rPr>
          <w:lang w:val="en-CA"/>
        </w:rPr>
        <w:t>. The lower AICc is, the better the model. Adding</w:t>
      </w:r>
      <w:r w:rsidR="004E103F">
        <w:rPr>
          <w:lang w:val="en-CA"/>
        </w:rPr>
        <w:t xml:space="preserve"> the</w:t>
      </w:r>
      <w:r w:rsidR="004432EF">
        <w:rPr>
          <w:lang w:val="en-CA"/>
        </w:rPr>
        <w:t xml:space="preserve"> first 6 features results in a big drop off, meaning that those features should always be included into the best input resistance model. After that, the AICc curve shifts up and down, depending on the fold. Finally, adding any features after </w:t>
      </w:r>
      <w:r w:rsidR="004603CD">
        <w:rPr>
          <w:lang w:val="en-CA"/>
        </w:rPr>
        <w:t xml:space="preserve">external calcium and sodium </w:t>
      </w:r>
      <w:r w:rsidR="00C96D39">
        <w:rPr>
          <w:lang w:val="en-CA"/>
        </w:rPr>
        <w:t>would hurt the</w:t>
      </w:r>
      <w:r w:rsidR="004432EF">
        <w:rPr>
          <w:lang w:val="en-CA"/>
        </w:rPr>
        <w:t xml:space="preserve"> model rather than help it (at least at the current amount of data, this might change when more articles are add</w:t>
      </w:r>
      <w:r w:rsidR="00D8665C">
        <w:rPr>
          <w:lang w:val="en-CA"/>
        </w:rPr>
        <w:t>ed to NeuroElectro). The last 7</w:t>
      </w:r>
      <w:r w:rsidR="004432EF">
        <w:rPr>
          <w:lang w:val="en-CA"/>
        </w:rPr>
        <w:t xml:space="preserve"> features </w:t>
      </w:r>
      <w:r w:rsidR="004432EF">
        <w:rPr>
          <w:lang w:val="en-CA"/>
        </w:rPr>
        <w:lastRenderedPageBreak/>
        <w:t>illustrate the amount of instability and noise bad features can add to a mo</w:t>
      </w:r>
      <w:r w:rsidR="0025578B">
        <w:rPr>
          <w:lang w:val="en-CA"/>
        </w:rPr>
        <w:t xml:space="preserve">del (the effect of overfitting), making </w:t>
      </w:r>
      <w:r w:rsidR="00013DF5">
        <w:rPr>
          <w:lang w:val="en-CA"/>
        </w:rPr>
        <w:t>its performance vary greatly between</w:t>
      </w:r>
      <w:r w:rsidR="0025578B">
        <w:rPr>
          <w:lang w:val="en-CA"/>
        </w:rPr>
        <w:t xml:space="preserve"> different folds.</w:t>
      </w:r>
    </w:p>
    <w:p w14:paraId="626629E8" w14:textId="77777777" w:rsidR="004432EF" w:rsidRDefault="004432EF" w:rsidP="004432EF">
      <w:pPr>
        <w:rPr>
          <w:lang w:val="en-CA"/>
        </w:rPr>
      </w:pPr>
    </w:p>
    <w:p w14:paraId="52C008C2" w14:textId="0B8B170C" w:rsidR="004432EF" w:rsidRPr="003957FC" w:rsidRDefault="00E9126B" w:rsidP="004432EF">
      <w:pPr>
        <w:rPr>
          <w:lang w:val="en-CA"/>
        </w:rPr>
      </w:pPr>
      <w:r>
        <w:rPr>
          <w:lang w:val="en-CA"/>
        </w:rPr>
        <w:t>Generalizing</w:t>
      </w:r>
      <w:r w:rsidR="004432EF">
        <w:rPr>
          <w:lang w:val="en-CA"/>
        </w:rPr>
        <w:t xml:space="preserve"> the above Random Forest va</w:t>
      </w:r>
      <w:r w:rsidR="00395BB7">
        <w:rPr>
          <w:lang w:val="en-CA"/>
        </w:rPr>
        <w:t>riable importance ranking comple</w:t>
      </w:r>
      <w:r w:rsidR="004432EF">
        <w:rPr>
          <w:lang w:val="en-CA"/>
        </w:rPr>
        <w:t xml:space="preserve">mented by AICc approach for </w:t>
      </w:r>
      <w:r w:rsidR="0074254F">
        <w:rPr>
          <w:lang w:val="en-CA"/>
        </w:rPr>
        <w:t xml:space="preserve">input resistance </w:t>
      </w:r>
      <w:r w:rsidR="004432EF">
        <w:rPr>
          <w:lang w:val="en-CA"/>
        </w:rPr>
        <w:t>model selection, I applied the same algorithm to the 11 of the most abundant electrophysiological properties</w:t>
      </w:r>
      <w:r w:rsidR="008405BF">
        <w:rPr>
          <w:lang w:val="en-CA"/>
        </w:rPr>
        <w:t xml:space="preserve"> in NeuroElectro</w:t>
      </w:r>
      <w:r w:rsidR="004432EF">
        <w:rPr>
          <w:lang w:val="en-CA"/>
        </w:rPr>
        <w:t>. I have also performed this entire procedure 10 times for each ephys property to ensure I was getting stable results. Ten runs of the 10-fold cross-valid</w:t>
      </w:r>
      <w:r w:rsidR="00E0454A">
        <w:rPr>
          <w:lang w:val="en-CA"/>
        </w:rPr>
        <w:t xml:space="preserve">ation are summarized in Figure </w:t>
      </w:r>
      <w:ins w:id="401" w:author="Dmitry Tebaykin" w:date="2016-12-13T16:39:00Z">
        <w:r w:rsidR="00E75F80">
          <w:rPr>
            <w:lang w:val="en-CA"/>
          </w:rPr>
          <w:t>1</w:t>
        </w:r>
      </w:ins>
      <w:r w:rsidR="004432EF">
        <w:rPr>
          <w:lang w:val="en-CA"/>
        </w:rPr>
        <w:t xml:space="preserve">3. </w:t>
      </w:r>
    </w:p>
    <w:p w14:paraId="2C1CEED7" w14:textId="2C1FC8E2" w:rsidR="004432EF" w:rsidRDefault="00F72C22" w:rsidP="004432EF">
      <w:pPr>
        <w:keepNext/>
      </w:pPr>
      <w:r>
        <w:rPr>
          <w:noProof/>
        </w:rPr>
        <w:drawing>
          <wp:inline distT="0" distB="0" distL="0" distR="0" wp14:anchorId="54806149" wp14:editId="06F9290F">
            <wp:extent cx="5939155" cy="3078480"/>
            <wp:effectExtent l="0" t="0" r="4445" b="0"/>
            <wp:docPr id="11" name="Picture 11" descr="/Users/dtebaykin/Documents/Neuroelectro documents/Plots/FeatureImportance_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tebaykin/Documents/Neuroelectro documents/Plots/FeatureImportance_100.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3078480"/>
                    </a:xfrm>
                    <a:prstGeom prst="rect">
                      <a:avLst/>
                    </a:prstGeom>
                    <a:noFill/>
                    <a:ln>
                      <a:noFill/>
                    </a:ln>
                  </pic:spPr>
                </pic:pic>
              </a:graphicData>
            </a:graphic>
          </wp:inline>
        </w:drawing>
      </w:r>
    </w:p>
    <w:p w14:paraId="6D038B50" w14:textId="70596CCC" w:rsidR="004432EF" w:rsidRPr="001B04A5" w:rsidRDefault="004432EF" w:rsidP="0060674A">
      <w:pPr>
        <w:pStyle w:val="Caption"/>
      </w:pPr>
      <w:bookmarkStart w:id="402" w:name="_Toc468462380"/>
      <w:r>
        <w:t xml:space="preserve">Figure </w:t>
      </w:r>
      <w:r w:rsidR="00793918">
        <w:fldChar w:fldCharType="begin"/>
      </w:r>
      <w:r w:rsidR="00793918">
        <w:instrText xml:space="preserve"> SEQ Figure \* ARABIC </w:instrText>
      </w:r>
      <w:r w:rsidR="00793918">
        <w:fldChar w:fldCharType="separate"/>
      </w:r>
      <w:r w:rsidR="00A332DA">
        <w:rPr>
          <w:noProof/>
        </w:rPr>
        <w:t>13</w:t>
      </w:r>
      <w:r w:rsidR="00793918">
        <w:fldChar w:fldCharType="end"/>
      </w:r>
      <w:r w:rsidRPr="001B04A5">
        <w:t xml:space="preserve">: Feature importance, based on the frequency of inclusion into the models. Ephys properties and metadata features are listed vertically and horizontally, respectively. Color represents </w:t>
      </w:r>
      <w:r w:rsidR="00F72C22">
        <w:t xml:space="preserve">the </w:t>
      </w:r>
      <w:r w:rsidRPr="001B04A5">
        <w:t xml:space="preserve">number of times the feature </w:t>
      </w:r>
      <w:r w:rsidR="00D53E83">
        <w:t>was</w:t>
      </w:r>
      <w:r w:rsidRPr="001B04A5">
        <w:t xml:space="preserve"> chosen for the ephys property’s model</w:t>
      </w:r>
      <w:r w:rsidR="00CC7965">
        <w:t xml:space="preserve"> (from 0 to 100 times).</w:t>
      </w:r>
      <w:r w:rsidR="004D3B56">
        <w:t xml:space="preserve"> NeuronName stands for neuron type.</w:t>
      </w:r>
      <w:bookmarkEnd w:id="402"/>
    </w:p>
    <w:p w14:paraId="3C047AC4" w14:textId="779CFE28" w:rsidR="004432EF" w:rsidRDefault="004432EF" w:rsidP="004432EF">
      <w:pPr>
        <w:rPr>
          <w:lang w:val="en-CA"/>
        </w:rPr>
      </w:pPr>
    </w:p>
    <w:p w14:paraId="2780CCD3" w14:textId="42981080" w:rsidR="00D975C8" w:rsidRDefault="000C290A" w:rsidP="00D975C8">
      <w:pPr>
        <w:rPr>
          <w:lang w:val="en-CA"/>
        </w:rPr>
      </w:pPr>
      <w:del w:id="403" w:author="Dmitry Tebaykin" w:date="2016-12-13T16:39:00Z">
        <w:r w:rsidDel="00DD756C">
          <w:rPr>
            <w:lang w:val="en-CA"/>
          </w:rPr>
          <w:delText>Inspection of Figure 13 shows that n</w:delText>
        </w:r>
      </w:del>
      <w:ins w:id="404" w:author="Dmitry Tebaykin" w:date="2016-12-13T16:39:00Z">
        <w:r w:rsidR="00DD756C">
          <w:rPr>
            <w:lang w:val="en-CA"/>
          </w:rPr>
          <w:t>N</w:t>
        </w:r>
      </w:ins>
      <w:r>
        <w:rPr>
          <w:lang w:val="en-CA"/>
        </w:rPr>
        <w:t>euron type</w:t>
      </w:r>
      <w:r w:rsidR="005F7933">
        <w:rPr>
          <w:lang w:val="en-CA"/>
        </w:rPr>
        <w:t xml:space="preserve"> and </w:t>
      </w:r>
      <w:r w:rsidR="00D167B4">
        <w:rPr>
          <w:lang w:val="en-CA"/>
        </w:rPr>
        <w:t>strain</w:t>
      </w:r>
      <w:r w:rsidR="004432EF">
        <w:rPr>
          <w:lang w:val="en-CA"/>
        </w:rPr>
        <w:t xml:space="preserve"> </w:t>
      </w:r>
      <w:ins w:id="405" w:author="Dmitry Tebaykin" w:date="2016-12-13T16:39:00Z">
        <w:r w:rsidR="00B37F83">
          <w:rPr>
            <w:lang w:val="en-CA"/>
          </w:rPr>
          <w:t xml:space="preserve">features </w:t>
        </w:r>
      </w:ins>
      <w:r w:rsidR="004432EF">
        <w:rPr>
          <w:lang w:val="en-CA"/>
        </w:rPr>
        <w:t>are almost always chosen for</w:t>
      </w:r>
      <w:del w:id="406" w:author="Dmitry Tebaykin" w:date="2016-12-13T16:40:00Z">
        <w:r w:rsidR="004432EF" w:rsidDel="00C937C4">
          <w:rPr>
            <w:lang w:val="en-CA"/>
          </w:rPr>
          <w:delText xml:space="preserve"> the</w:delText>
        </w:r>
      </w:del>
      <w:r w:rsidR="004432EF">
        <w:rPr>
          <w:lang w:val="en-CA"/>
        </w:rPr>
        <w:t xml:space="preserve"> </w:t>
      </w:r>
      <w:del w:id="407" w:author="Dmitry Tebaykin" w:date="2016-12-13T16:39:00Z">
        <w:r w:rsidR="004432EF" w:rsidDel="001D081A">
          <w:rPr>
            <w:lang w:val="en-CA"/>
          </w:rPr>
          <w:delText xml:space="preserve">best </w:delText>
        </w:r>
      </w:del>
      <w:r w:rsidR="004432EF">
        <w:rPr>
          <w:lang w:val="en-CA"/>
        </w:rPr>
        <w:t>model</w:t>
      </w:r>
      <w:ins w:id="408" w:author="Dmitry Tebaykin" w:date="2016-12-13T16:40:00Z">
        <w:r w:rsidR="00320AF6">
          <w:rPr>
            <w:lang w:val="en-CA"/>
          </w:rPr>
          <w:t>ing</w:t>
        </w:r>
      </w:ins>
      <w:del w:id="409" w:author="Dmitry Tebaykin" w:date="2016-12-13T16:40:00Z">
        <w:r w:rsidR="004432EF" w:rsidDel="00C072A1">
          <w:rPr>
            <w:lang w:val="en-CA"/>
          </w:rPr>
          <w:delText xml:space="preserve"> of</w:delText>
        </w:r>
      </w:del>
      <w:r w:rsidR="004432EF">
        <w:rPr>
          <w:lang w:val="en-CA"/>
        </w:rPr>
        <w:t xml:space="preserve"> each ephys property. </w:t>
      </w:r>
      <w:r w:rsidR="0026595C">
        <w:rPr>
          <w:lang w:val="en-CA"/>
        </w:rPr>
        <w:t>The s</w:t>
      </w:r>
      <w:r w:rsidR="001934EA">
        <w:rPr>
          <w:lang w:val="en-CA"/>
        </w:rPr>
        <w:t>pecies</w:t>
      </w:r>
      <w:r w:rsidR="005F7933">
        <w:rPr>
          <w:lang w:val="en-CA"/>
        </w:rPr>
        <w:t xml:space="preserve"> feature is included</w:t>
      </w:r>
      <w:r w:rsidR="0078353E">
        <w:rPr>
          <w:lang w:val="en-CA"/>
        </w:rPr>
        <w:t xml:space="preserve"> less frequently because most of its contribution is covered by strain, </w:t>
      </w:r>
      <w:r w:rsidR="0078353E">
        <w:rPr>
          <w:lang w:val="en-CA"/>
        </w:rPr>
        <w:lastRenderedPageBreak/>
        <w:t xml:space="preserve">which is also more informative, because 93% of the data in NeuroElectro comes from </w:t>
      </w:r>
      <w:r w:rsidR="00062B87">
        <w:rPr>
          <w:lang w:val="en-CA"/>
        </w:rPr>
        <w:t xml:space="preserve">the experiments performed on </w:t>
      </w:r>
      <w:r w:rsidR="0078353E">
        <w:rPr>
          <w:lang w:val="en-CA"/>
        </w:rPr>
        <w:t>mice o</w:t>
      </w:r>
      <w:r w:rsidR="00062B87">
        <w:rPr>
          <w:lang w:val="en-CA"/>
        </w:rPr>
        <w:t>r rats</w:t>
      </w:r>
      <w:r w:rsidR="0078353E">
        <w:rPr>
          <w:lang w:val="en-CA"/>
        </w:rPr>
        <w:t xml:space="preserve">. </w:t>
      </w:r>
      <w:r w:rsidR="004432EF">
        <w:rPr>
          <w:lang w:val="en-CA"/>
        </w:rPr>
        <w:t>A few solution features get consistently included for at least 1 ephys property as well: external K for RMP, internal Na for R</w:t>
      </w:r>
      <w:r w:rsidR="004432EF" w:rsidRPr="0077343E">
        <w:rPr>
          <w:vertAlign w:val="subscript"/>
          <w:lang w:val="en-CA"/>
        </w:rPr>
        <w:t>in</w:t>
      </w:r>
      <w:r w:rsidR="004432EF">
        <w:rPr>
          <w:lang w:val="en-CA"/>
        </w:rPr>
        <w:t xml:space="preserve"> and RMP, etc. It reinforces the earlier observation that certain solution components are</w:t>
      </w:r>
      <w:del w:id="410" w:author="Dmitry Tebaykin" w:date="2016-12-13T16:40:00Z">
        <w:r w:rsidR="004432EF" w:rsidDel="002837AD">
          <w:rPr>
            <w:lang w:val="en-CA"/>
          </w:rPr>
          <w:delText xml:space="preserve"> very</w:delText>
        </w:r>
      </w:del>
      <w:r w:rsidR="004432EF">
        <w:rPr>
          <w:lang w:val="en-CA"/>
        </w:rPr>
        <w:t xml:space="preserve"> </w:t>
      </w:r>
      <w:del w:id="411" w:author="Dmitry Tebaykin" w:date="2016-12-13T16:41:00Z">
        <w:r w:rsidR="004432EF" w:rsidDel="002837AD">
          <w:rPr>
            <w:lang w:val="en-CA"/>
          </w:rPr>
          <w:delText xml:space="preserve">helpful </w:delText>
        </w:r>
      </w:del>
      <w:ins w:id="412" w:author="Dmitry Tebaykin" w:date="2016-12-13T16:41:00Z">
        <w:r w:rsidR="002837AD">
          <w:rPr>
            <w:lang w:val="en-CA"/>
          </w:rPr>
          <w:t xml:space="preserve">important </w:t>
        </w:r>
      </w:ins>
      <w:r w:rsidR="004432EF">
        <w:rPr>
          <w:lang w:val="en-CA"/>
        </w:rPr>
        <w:t xml:space="preserve">when </w:t>
      </w:r>
      <w:del w:id="413" w:author="Dmitry Tebaykin" w:date="2016-12-13T16:41:00Z">
        <w:r w:rsidR="004432EF" w:rsidDel="007763EB">
          <w:rPr>
            <w:lang w:val="en-CA"/>
          </w:rPr>
          <w:delText xml:space="preserve">trying to </w:delText>
        </w:r>
      </w:del>
      <w:r w:rsidR="004432EF">
        <w:rPr>
          <w:lang w:val="en-CA"/>
        </w:rPr>
        <w:t>predict</w:t>
      </w:r>
      <w:ins w:id="414" w:author="Dmitry Tebaykin" w:date="2016-12-13T16:41:00Z">
        <w:r w:rsidR="007763EB">
          <w:rPr>
            <w:lang w:val="en-CA"/>
          </w:rPr>
          <w:t>ing</w:t>
        </w:r>
      </w:ins>
      <w:r w:rsidR="004432EF">
        <w:rPr>
          <w:lang w:val="en-CA"/>
        </w:rPr>
        <w:t xml:space="preserve"> specific electrophysiological properties. </w:t>
      </w:r>
      <w:r w:rsidR="000227D4">
        <w:rPr>
          <w:lang w:val="en-CA"/>
        </w:rPr>
        <w:t xml:space="preserve">Surprisingly, </w:t>
      </w:r>
      <w:r w:rsidR="00D66A1D">
        <w:rPr>
          <w:lang w:val="en-CA"/>
        </w:rPr>
        <w:t xml:space="preserve">the </w:t>
      </w:r>
      <w:r w:rsidR="000227D4">
        <w:rPr>
          <w:lang w:val="en-CA"/>
        </w:rPr>
        <w:t xml:space="preserve">publication year was an important feature when </w:t>
      </w:r>
      <w:del w:id="415" w:author="Dmitry Tebaykin" w:date="2016-12-13T16:41:00Z">
        <w:r w:rsidR="000227D4" w:rsidDel="00F37A1A">
          <w:rPr>
            <w:lang w:val="en-CA"/>
          </w:rPr>
          <w:delText xml:space="preserve">predicting </w:delText>
        </w:r>
      </w:del>
      <w:ins w:id="416" w:author="Dmitry Tebaykin" w:date="2016-12-13T16:41:00Z">
        <w:r w:rsidR="00F37A1A">
          <w:rPr>
            <w:lang w:val="en-CA"/>
          </w:rPr>
          <w:t xml:space="preserve">modeling </w:t>
        </w:r>
      </w:ins>
      <w:r w:rsidR="000227D4">
        <w:rPr>
          <w:lang w:val="en-CA"/>
        </w:rPr>
        <w:t xml:space="preserve">AP </w:t>
      </w:r>
      <w:r w:rsidR="00987CF5">
        <w:rPr>
          <w:lang w:val="en-CA"/>
        </w:rPr>
        <w:t>amplitude (Figure 14</w:t>
      </w:r>
      <w:r w:rsidR="000227D4">
        <w:rPr>
          <w:lang w:val="en-CA"/>
        </w:rPr>
        <w:t>). I hypothesize that this effect can be explained by changes in the AP amplitude calculation or measurement protocols.</w:t>
      </w:r>
    </w:p>
    <w:p w14:paraId="133E74BA" w14:textId="77777777" w:rsidR="00D975C8" w:rsidRDefault="00D975C8" w:rsidP="00D975C8">
      <w:pPr>
        <w:keepNext/>
      </w:pPr>
      <w:r>
        <w:rPr>
          <w:noProof/>
        </w:rPr>
        <w:drawing>
          <wp:inline distT="0" distB="0" distL="0" distR="0" wp14:anchorId="446D4076" wp14:editId="2E4EB886">
            <wp:extent cx="5934710" cy="3148330"/>
            <wp:effectExtent l="0" t="0" r="8890" b="1270"/>
            <wp:docPr id="29" name="Picture 29" descr="../../Neuroelectro%20documents/Plots/APampVsPubYearCA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oelectro%20documents/Plots/APampVsPubYearCA1.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p>
    <w:p w14:paraId="2870989E" w14:textId="467B2FB8" w:rsidR="00D975C8" w:rsidRPr="00994F7A" w:rsidRDefault="00D975C8" w:rsidP="0060674A">
      <w:pPr>
        <w:pStyle w:val="Caption"/>
      </w:pPr>
      <w:bookmarkStart w:id="417" w:name="_Toc468462381"/>
      <w:r>
        <w:t xml:space="preserve">Figure </w:t>
      </w:r>
      <w:r>
        <w:fldChar w:fldCharType="begin"/>
      </w:r>
      <w:r>
        <w:instrText xml:space="preserve"> SEQ Figure \* ARABIC </w:instrText>
      </w:r>
      <w:r>
        <w:fldChar w:fldCharType="separate"/>
      </w:r>
      <w:r>
        <w:rPr>
          <w:noProof/>
        </w:rPr>
        <w:t>14</w:t>
      </w:r>
      <w:r>
        <w:fldChar w:fldCharType="end"/>
      </w:r>
      <w:r w:rsidRPr="000A766F">
        <w:t>: Reported action potential amplitudes of CA1 pyramidal cells vary with time. Each point is a population mean AP</w:t>
      </w:r>
      <w:r w:rsidRPr="000A766F">
        <w:rPr>
          <w:vertAlign w:val="subscript"/>
        </w:rPr>
        <w:t>amp</w:t>
      </w:r>
      <w:r w:rsidR="001033CF">
        <w:t xml:space="preserve"> value of</w:t>
      </w:r>
      <w:r w:rsidRPr="000A766F">
        <w:t xml:space="preserve"> Hippocampus CA1</w:t>
      </w:r>
      <w:r w:rsidR="00D643E0">
        <w:t xml:space="preserve"> pyramidal cells, reported by a single</w:t>
      </w:r>
      <w:r w:rsidRPr="000A766F">
        <w:t xml:space="preserve"> article published in the corresponding year. Violins outline the distributions of values for each year.</w:t>
      </w:r>
      <w:bookmarkEnd w:id="417"/>
    </w:p>
    <w:p w14:paraId="029BA11F" w14:textId="77777777" w:rsidR="00D975C8" w:rsidRDefault="00D975C8" w:rsidP="004432EF">
      <w:pPr>
        <w:rPr>
          <w:lang w:val="en-CA"/>
        </w:rPr>
      </w:pPr>
    </w:p>
    <w:p w14:paraId="3256EC53" w14:textId="25FCC806" w:rsidR="004432EF" w:rsidRPr="0019096E" w:rsidRDefault="004432EF" w:rsidP="004432EF">
      <w:pPr>
        <w:rPr>
          <w:lang w:val="en-CA"/>
        </w:rPr>
      </w:pPr>
      <w:r>
        <w:rPr>
          <w:lang w:val="en-CA"/>
        </w:rPr>
        <w:t xml:space="preserve">Another important aspect of the feature selection heatmap is that very few cells are colored yellow. It means that most features are either robustly good or robustly poor when predicting the corresponding ephys property. </w:t>
      </w:r>
      <w:ins w:id="418" w:author="Dmitry Tebaykin" w:date="2016-12-13T16:42:00Z">
        <w:r w:rsidR="00190640">
          <w:rPr>
            <w:lang w:val="en-CA"/>
          </w:rPr>
          <w:t>The poor</w:t>
        </w:r>
        <w:r w:rsidR="007E3FEB">
          <w:rPr>
            <w:lang w:val="en-CA"/>
          </w:rPr>
          <w:t xml:space="preserve"> performance of certain</w:t>
        </w:r>
        <w:r w:rsidR="00190640">
          <w:rPr>
            <w:lang w:val="en-CA"/>
          </w:rPr>
          <w:t xml:space="preserve"> solutions features (BAPTA, EDTA, Cs, etc.) </w:t>
        </w:r>
      </w:ins>
      <w:ins w:id="419" w:author="Dmitry Tebaykin" w:date="2016-12-13T16:43:00Z">
        <w:r w:rsidR="00A402D3">
          <w:rPr>
            <w:lang w:val="en-CA"/>
          </w:rPr>
          <w:t xml:space="preserve">can be linked to their </w:t>
        </w:r>
      </w:ins>
      <w:ins w:id="420" w:author="Dmitry Tebaykin" w:date="2016-12-13T16:45:00Z">
        <w:r w:rsidR="00FA09A9">
          <w:rPr>
            <w:lang w:val="en-CA"/>
          </w:rPr>
          <w:t xml:space="preserve">sparsity. If a solution component is included into &lt;5% of </w:t>
        </w:r>
        <w:r w:rsidR="00FA09A9">
          <w:rPr>
            <w:lang w:val="en-CA"/>
          </w:rPr>
          <w:lastRenderedPageBreak/>
          <w:t>recipes, it is unlikely to be predictive of electrophysiological variance between studies</w:t>
        </w:r>
      </w:ins>
      <w:ins w:id="421" w:author="Dmitry Tebaykin" w:date="2016-12-13T16:51:00Z">
        <w:r w:rsidR="0088136B">
          <w:rPr>
            <w:lang w:val="en-CA"/>
          </w:rPr>
          <w:t xml:space="preserve"> stored in NeuroElectro</w:t>
        </w:r>
      </w:ins>
      <w:ins w:id="422" w:author="Dmitry Tebaykin" w:date="2016-12-13T16:45:00Z">
        <w:r w:rsidR="00FA09A9">
          <w:rPr>
            <w:lang w:val="en-CA"/>
          </w:rPr>
          <w:t xml:space="preserve">. </w:t>
        </w:r>
      </w:ins>
      <w:ins w:id="423" w:author="Dmitry Tebaykin" w:date="2016-12-13T16:51:00Z">
        <w:r w:rsidR="00B07B64">
          <w:rPr>
            <w:lang w:val="en-CA"/>
          </w:rPr>
          <w:t xml:space="preserve">However, NeuroElectro </w:t>
        </w:r>
      </w:ins>
      <w:ins w:id="424" w:author="Dmitry Tebaykin" w:date="2016-12-13T16:52:00Z">
        <w:r w:rsidR="00B07B64">
          <w:rPr>
            <w:lang w:val="en-CA"/>
          </w:rPr>
          <w:t xml:space="preserve">curation generally </w:t>
        </w:r>
      </w:ins>
      <w:ins w:id="425" w:author="Dmitry Tebaykin" w:date="2016-12-13T16:51:00Z">
        <w:r w:rsidR="00B07B64">
          <w:rPr>
            <w:lang w:val="en-CA"/>
          </w:rPr>
          <w:t>targets current-clamp experiments</w:t>
        </w:r>
      </w:ins>
      <w:ins w:id="426" w:author="Dmitry Tebaykin" w:date="2016-12-13T16:52:00Z">
        <w:r w:rsidR="00351F85">
          <w:rPr>
            <w:lang w:val="en-CA"/>
          </w:rPr>
          <w:t xml:space="preserve">, naturally causing </w:t>
        </w:r>
      </w:ins>
      <w:ins w:id="427" w:author="Dmitry Tebaykin" w:date="2016-12-13T16:53:00Z">
        <w:r w:rsidR="00351F85">
          <w:rPr>
            <w:lang w:val="en-CA"/>
          </w:rPr>
          <w:t xml:space="preserve">low </w:t>
        </w:r>
      </w:ins>
      <w:ins w:id="428" w:author="Dmitry Tebaykin" w:date="2016-12-13T16:52:00Z">
        <w:r w:rsidR="00351F85">
          <w:rPr>
            <w:lang w:val="en-CA"/>
          </w:rPr>
          <w:t xml:space="preserve">Cesium </w:t>
        </w:r>
      </w:ins>
      <w:ins w:id="429" w:author="Dmitry Tebaykin" w:date="2016-12-13T16:53:00Z">
        <w:r w:rsidR="00351F85">
          <w:rPr>
            <w:lang w:val="en-CA"/>
          </w:rPr>
          <w:t>(a common voltage-clamp compound)</w:t>
        </w:r>
      </w:ins>
      <w:ins w:id="430" w:author="Dmitry Tebaykin" w:date="2016-12-13T16:54:00Z">
        <w:r w:rsidR="004D1F62">
          <w:rPr>
            <w:lang w:val="en-CA"/>
          </w:rPr>
          <w:t xml:space="preserve"> inclusion rates</w:t>
        </w:r>
      </w:ins>
      <w:ins w:id="431" w:author="Dmitry Tebaykin" w:date="2016-12-13T16:53:00Z">
        <w:r w:rsidR="00351F85">
          <w:rPr>
            <w:lang w:val="en-CA"/>
          </w:rPr>
          <w:t xml:space="preserve">. </w:t>
        </w:r>
      </w:ins>
      <w:r>
        <w:rPr>
          <w:lang w:val="en-CA"/>
        </w:rPr>
        <w:t>When a feature gets included into the best model &lt;50% of the times, its performance is unstable, likely due to overfitting. Between 50% and 90% inclusion is the uncertain area where the feature might not be important enough to be included all the time but it does provide some usef</w:t>
      </w:r>
      <w:r w:rsidR="00F976DA">
        <w:rPr>
          <w:lang w:val="en-CA"/>
        </w:rPr>
        <w:t>ul information. The final</w:t>
      </w:r>
      <w:r>
        <w:rPr>
          <w:lang w:val="en-CA"/>
        </w:rPr>
        <w:t xml:space="preserve"> models were created using features that are included in &gt;90% of the best models to minimize overfitting. </w:t>
      </w:r>
    </w:p>
    <w:p w14:paraId="4BB4EEC3" w14:textId="0C1CD397" w:rsidR="004432EF" w:rsidRDefault="004432EF" w:rsidP="004432EF">
      <w:pPr>
        <w:rPr>
          <w:b/>
          <w:lang w:val="en-CA"/>
        </w:rPr>
      </w:pPr>
    </w:p>
    <w:p w14:paraId="77389B09" w14:textId="2056E940" w:rsidR="004432EF" w:rsidRDefault="004432EF" w:rsidP="00ED5351">
      <w:pPr>
        <w:pStyle w:val="Heading5"/>
        <w:numPr>
          <w:ilvl w:val="3"/>
          <w:numId w:val="29"/>
        </w:numPr>
        <w:rPr>
          <w:lang w:val="en-CA"/>
        </w:rPr>
      </w:pPr>
      <w:bookmarkStart w:id="432" w:name="_Toc468464421"/>
      <w:r>
        <w:rPr>
          <w:lang w:val="en-CA"/>
        </w:rPr>
        <w:t xml:space="preserve">Validating </w:t>
      </w:r>
      <w:r w:rsidR="0032196E">
        <w:rPr>
          <w:lang w:val="en-CA"/>
        </w:rPr>
        <w:t>optimized</w:t>
      </w:r>
      <w:r w:rsidR="001704CB">
        <w:rPr>
          <w:lang w:val="en-CA"/>
        </w:rPr>
        <w:t xml:space="preserve"> </w:t>
      </w:r>
      <w:r>
        <w:rPr>
          <w:lang w:val="en-CA"/>
        </w:rPr>
        <w:t xml:space="preserve">models with NeuroElectro and </w:t>
      </w:r>
      <w:r w:rsidR="00F91FD4">
        <w:rPr>
          <w:lang w:val="en-CA"/>
        </w:rPr>
        <w:t>Allen Institute</w:t>
      </w:r>
      <w:r w:rsidR="001C6F17">
        <w:rPr>
          <w:lang w:val="en-CA"/>
        </w:rPr>
        <w:t xml:space="preserve"> Cell Types</w:t>
      </w:r>
      <w:r>
        <w:rPr>
          <w:lang w:val="en-CA"/>
        </w:rPr>
        <w:t xml:space="preserve"> data</w:t>
      </w:r>
      <w:bookmarkEnd w:id="432"/>
    </w:p>
    <w:p w14:paraId="51A08D32" w14:textId="77777777" w:rsidR="004432EF" w:rsidRPr="00005474" w:rsidRDefault="004432EF" w:rsidP="004432EF">
      <w:pPr>
        <w:rPr>
          <w:lang w:val="en-CA"/>
        </w:rPr>
      </w:pPr>
    </w:p>
    <w:p w14:paraId="1755AAC8" w14:textId="1D22D530" w:rsidR="004432EF" w:rsidRDefault="004A6C2D" w:rsidP="004432EF">
      <w:pPr>
        <w:rPr>
          <w:lang w:val="en-CA"/>
        </w:rPr>
      </w:pPr>
      <w:r>
        <w:rPr>
          <w:lang w:val="en-CA"/>
        </w:rPr>
        <w:t>Having</w:t>
      </w:r>
      <w:r w:rsidR="002A5CD8">
        <w:rPr>
          <w:lang w:val="en-CA"/>
        </w:rPr>
        <w:t xml:space="preserve"> created the</w:t>
      </w:r>
      <w:r w:rsidR="004432EF">
        <w:rPr>
          <w:lang w:val="en-CA"/>
        </w:rPr>
        <w:t xml:space="preserve"> models for all ephys properties, I need</w:t>
      </w:r>
      <w:r w:rsidR="00705C91">
        <w:rPr>
          <w:lang w:val="en-CA"/>
        </w:rPr>
        <w:t>ed</w:t>
      </w:r>
      <w:r w:rsidR="004432EF">
        <w:rPr>
          <w:lang w:val="en-CA"/>
        </w:rPr>
        <w:t xml:space="preserve"> to compare their performance to the m</w:t>
      </w:r>
      <w:r w:rsidR="005B1E92">
        <w:rPr>
          <w:lang w:val="en-CA"/>
        </w:rPr>
        <w:t>odels used previously (Figure 9</w:t>
      </w:r>
      <w:r w:rsidR="004432EF">
        <w:rPr>
          <w:lang w:val="en-CA"/>
        </w:rPr>
        <w:t>). To achieve that, I once again employ 10-fold cross-validation and calculate R</w:t>
      </w:r>
      <w:r w:rsidR="004432EF" w:rsidRPr="00642C49">
        <w:rPr>
          <w:vertAlign w:val="superscript"/>
          <w:lang w:val="en-CA"/>
        </w:rPr>
        <w:t>2</w:t>
      </w:r>
      <w:r w:rsidR="004432EF">
        <w:rPr>
          <w:lang w:val="en-CA"/>
        </w:rPr>
        <w:t xml:space="preserve"> values for each model</w:t>
      </w:r>
      <w:r w:rsidR="007C2E62">
        <w:rPr>
          <w:lang w:val="en-CA"/>
        </w:rPr>
        <w:t>, substituting the neuron type + solutions model for the best features model</w:t>
      </w:r>
      <w:r w:rsidR="00275B0C">
        <w:rPr>
          <w:lang w:val="en-CA"/>
        </w:rPr>
        <w:t xml:space="preserve"> (Figure 15</w:t>
      </w:r>
      <w:r w:rsidR="004432EF">
        <w:rPr>
          <w:lang w:val="en-CA"/>
        </w:rPr>
        <w:t xml:space="preserve">). </w:t>
      </w:r>
      <w:r w:rsidR="006C1977">
        <w:rPr>
          <w:lang w:val="en-CA"/>
        </w:rPr>
        <w:t>My</w:t>
      </w:r>
      <w:r w:rsidR="005E4E0C">
        <w:rPr>
          <w:lang w:val="en-CA"/>
        </w:rPr>
        <w:t xml:space="preserve"> models</w:t>
      </w:r>
      <w:r w:rsidR="004432EF">
        <w:rPr>
          <w:lang w:val="en-CA"/>
        </w:rPr>
        <w:t xml:space="preserve"> achieve the highest performance levels (or on par with other models) when predicting R</w:t>
      </w:r>
      <w:r w:rsidR="004432EF" w:rsidRPr="007838A8">
        <w:rPr>
          <w:vertAlign w:val="subscript"/>
          <w:lang w:val="en-CA"/>
        </w:rPr>
        <w:t>in</w:t>
      </w:r>
      <w:r w:rsidR="004432EF">
        <w:rPr>
          <w:lang w:val="en-CA"/>
        </w:rPr>
        <w:t>, AP</w:t>
      </w:r>
      <w:r w:rsidR="004432EF" w:rsidRPr="007838A8">
        <w:rPr>
          <w:vertAlign w:val="subscript"/>
          <w:lang w:val="en-CA"/>
        </w:rPr>
        <w:t>thr</w:t>
      </w:r>
      <w:r w:rsidR="004432EF">
        <w:rPr>
          <w:lang w:val="en-CA"/>
        </w:rPr>
        <w:t>, AP</w:t>
      </w:r>
      <w:r w:rsidR="004432EF" w:rsidRPr="007838A8">
        <w:rPr>
          <w:vertAlign w:val="subscript"/>
          <w:lang w:val="en-CA"/>
        </w:rPr>
        <w:t>amp</w:t>
      </w:r>
      <w:r w:rsidR="004432EF">
        <w:rPr>
          <w:lang w:val="en-CA"/>
        </w:rPr>
        <w:t xml:space="preserve">. However, </w:t>
      </w:r>
      <w:r w:rsidR="004825FF">
        <w:rPr>
          <w:lang w:val="en-CA"/>
        </w:rPr>
        <w:t>they</w:t>
      </w:r>
      <w:r w:rsidR="004432EF">
        <w:rPr>
          <w:lang w:val="en-CA"/>
        </w:rPr>
        <w:t xml:space="preserve"> fall short of “no solutions” model when predicting RMP and AP</w:t>
      </w:r>
      <w:r w:rsidR="004432EF" w:rsidRPr="00A6058B">
        <w:rPr>
          <w:vertAlign w:val="subscript"/>
          <w:lang w:val="en-CA"/>
        </w:rPr>
        <w:t>hw</w:t>
      </w:r>
      <w:r w:rsidR="004432EF">
        <w:rPr>
          <w:lang w:val="en-CA"/>
        </w:rPr>
        <w:t xml:space="preserve">. The differences in model performances are small and could be explained by randomness of splitting the data into 10 folds. </w:t>
      </w:r>
    </w:p>
    <w:p w14:paraId="4C85788C" w14:textId="16623BB6" w:rsidR="004432EF" w:rsidRDefault="004432EF" w:rsidP="004432EF">
      <w:pPr>
        <w:rPr>
          <w:lang w:val="en-CA"/>
        </w:rPr>
      </w:pPr>
    </w:p>
    <w:p w14:paraId="5AAC6AF1" w14:textId="14CE9DF9" w:rsidR="009F4493" w:rsidRDefault="009F4493" w:rsidP="009F4493">
      <w:pPr>
        <w:rPr>
          <w:lang w:val="en-CA"/>
        </w:rPr>
      </w:pPr>
      <w:r>
        <w:rPr>
          <w:lang w:val="en-CA"/>
        </w:rPr>
        <w:t xml:space="preserve">After comparing the feature-selected models to the basic ones, I decided to apply these new models to data unused in the fitting process or cross-validation, from the Allen Institute for Brain Science. Only AIBS neuron types that could be definitively assigned to a NeuroLex cell type were used in this analysis. Since AIBS data was produced during a set of experiments in a single </w:t>
      </w:r>
      <w:r>
        <w:rPr>
          <w:lang w:val="en-CA"/>
        </w:rPr>
        <w:lastRenderedPageBreak/>
        <w:t>lab – all ephys property measurements were aggregated into mean values per neuron type, because NeuroElectro stores reported means, not individual measurements.</w:t>
      </w:r>
    </w:p>
    <w:p w14:paraId="0E11C482" w14:textId="1F73D6DA" w:rsidR="009F4493" w:rsidRPr="00A6058B" w:rsidRDefault="009F4493" w:rsidP="004432EF">
      <w:pPr>
        <w:rPr>
          <w:lang w:val="en-CA"/>
        </w:rPr>
      </w:pPr>
    </w:p>
    <w:p w14:paraId="376E6E0C" w14:textId="5D488BF8" w:rsidR="004432EF" w:rsidRDefault="001A7CCA" w:rsidP="004432EF">
      <w:pPr>
        <w:keepNext/>
      </w:pPr>
      <w:r w:rsidRPr="001A7CCA">
        <w:rPr>
          <w:noProof/>
        </w:rPr>
        <w:drawing>
          <wp:inline distT="0" distB="0" distL="0" distR="0" wp14:anchorId="34981846" wp14:editId="6E80CD08">
            <wp:extent cx="5943600" cy="3065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65780"/>
                    </a:xfrm>
                    <a:prstGeom prst="rect">
                      <a:avLst/>
                    </a:prstGeom>
                  </pic:spPr>
                </pic:pic>
              </a:graphicData>
            </a:graphic>
          </wp:inline>
        </w:drawing>
      </w:r>
    </w:p>
    <w:p w14:paraId="22809E60" w14:textId="6E9B6CF3" w:rsidR="004432EF" w:rsidRPr="00AE54AC" w:rsidRDefault="004432EF" w:rsidP="0060674A">
      <w:pPr>
        <w:pStyle w:val="Caption"/>
      </w:pPr>
      <w:bookmarkStart w:id="433" w:name="_Toc468462382"/>
      <w:commentRangeStart w:id="434"/>
      <w:r>
        <w:t xml:space="preserve">Figure </w:t>
      </w:r>
      <w:r w:rsidR="00793918">
        <w:fldChar w:fldCharType="begin"/>
      </w:r>
      <w:r w:rsidR="00793918">
        <w:instrText xml:space="preserve"> SEQ Figure \* ARABIC </w:instrText>
      </w:r>
      <w:r w:rsidR="00793918">
        <w:fldChar w:fldCharType="separate"/>
      </w:r>
      <w:r w:rsidR="009264A3">
        <w:rPr>
          <w:noProof/>
        </w:rPr>
        <w:t>15</w:t>
      </w:r>
      <w:r w:rsidR="00793918">
        <w:fldChar w:fldCharType="end"/>
      </w:r>
      <w:commentRangeEnd w:id="434"/>
      <w:r w:rsidR="009C6364">
        <w:rPr>
          <w:rStyle w:val="CommentReference"/>
          <w:rFonts w:asciiTheme="minorHAnsi" w:eastAsiaTheme="minorHAnsi" w:hAnsiTheme="minorHAnsi" w:cstheme="minorBidi"/>
          <w:b w:val="0"/>
          <w:bCs w:val="0"/>
          <w:color w:val="00000A"/>
        </w:rPr>
        <w:commentReference w:id="434"/>
      </w:r>
      <w:r w:rsidR="0087753A">
        <w:t xml:space="preserve">: Comparison of </w:t>
      </w:r>
      <w:r w:rsidR="00D07820">
        <w:t>feature-selected</w:t>
      </w:r>
      <w:r w:rsidRPr="00AE54AC">
        <w:t xml:space="preserve"> models to basic models. </w:t>
      </w:r>
      <w:r w:rsidR="0055737F">
        <w:rPr>
          <w:lang w:val="en-CA"/>
        </w:rPr>
        <w:t>The best model (per AICc) for each property is shown in green color.</w:t>
      </w:r>
      <w:bookmarkEnd w:id="433"/>
      <w:r w:rsidR="00C037D6">
        <w:rPr>
          <w:lang w:val="en-CA"/>
        </w:rPr>
        <w:t xml:space="preserve"> </w:t>
      </w:r>
      <w:r w:rsidR="00557C0E">
        <w:rPr>
          <w:lang w:val="en-CA"/>
        </w:rPr>
        <w:t>Variable refers to the list of commonly reported ephys properties. R</w:t>
      </w:r>
      <w:r w:rsidR="00557C0E" w:rsidRPr="005C7540">
        <w:rPr>
          <w:vertAlign w:val="superscript"/>
          <w:lang w:val="en-CA"/>
        </w:rPr>
        <w:t>2</w:t>
      </w:r>
      <w:r w:rsidR="00557C0E">
        <w:rPr>
          <w:lang w:val="en-CA"/>
        </w:rPr>
        <w:t xml:space="preserve"> value </w:t>
      </w:r>
      <w:r w:rsidR="008B7AF5">
        <w:rPr>
          <w:lang w:val="en-CA"/>
        </w:rPr>
        <w:t xml:space="preserve">on the y-axis </w:t>
      </w:r>
      <w:r w:rsidR="00557C0E">
        <w:rPr>
          <w:lang w:val="en-CA"/>
        </w:rPr>
        <w:t>represents each model’s performance.</w:t>
      </w:r>
    </w:p>
    <w:p w14:paraId="5CB38317" w14:textId="77777777" w:rsidR="00BA42EE" w:rsidRDefault="00BA42EE" w:rsidP="004432EF">
      <w:pPr>
        <w:rPr>
          <w:lang w:val="en-CA"/>
        </w:rPr>
      </w:pPr>
    </w:p>
    <w:p w14:paraId="12619882" w14:textId="4C735AD1" w:rsidR="004432EF" w:rsidRDefault="004432EF" w:rsidP="004432EF">
      <w:pPr>
        <w:rPr>
          <w:lang w:val="en-CA"/>
        </w:rPr>
      </w:pPr>
      <w:r>
        <w:rPr>
          <w:lang w:val="en-CA"/>
        </w:rPr>
        <w:t xml:space="preserve">To evaluate the </w:t>
      </w:r>
      <w:r w:rsidR="003A24D8">
        <w:rPr>
          <w:lang w:val="en-CA"/>
        </w:rPr>
        <w:t>feature-selected</w:t>
      </w:r>
      <w:r>
        <w:rPr>
          <w:lang w:val="en-CA"/>
        </w:rPr>
        <w:t xml:space="preserve"> models performance, I used them to ‘shift’ NeuroElectro ephys data (NE) to AIBS experimental conditions baseline (See Met</w:t>
      </w:r>
      <w:r w:rsidR="00566CCF">
        <w:rPr>
          <w:lang w:val="en-CA"/>
        </w:rPr>
        <w:t>hods for details</w:t>
      </w:r>
      <w:r>
        <w:rPr>
          <w:lang w:val="en-CA"/>
        </w:rPr>
        <w:t>). Briefly, I first predicted and removed ephys variance from NE da</w:t>
      </w:r>
      <w:r w:rsidR="00336963">
        <w:rPr>
          <w:lang w:val="en-CA"/>
        </w:rPr>
        <w:t>ta that could be explained by the</w:t>
      </w:r>
      <w:r>
        <w:rPr>
          <w:lang w:val="en-CA"/>
        </w:rPr>
        <w:t xml:space="preserve"> models, then I added ephys variance introduced by AIBS experimental conditions. </w:t>
      </w:r>
    </w:p>
    <w:p w14:paraId="13C6A383" w14:textId="77777777" w:rsidR="00C42091" w:rsidRDefault="00C42091" w:rsidP="004432EF">
      <w:pPr>
        <w:rPr>
          <w:lang w:val="en-CA"/>
        </w:rPr>
      </w:pPr>
    </w:p>
    <w:p w14:paraId="10CF8AC7" w14:textId="01C41089" w:rsidR="00C42091" w:rsidDel="00247F54" w:rsidRDefault="00C42091" w:rsidP="00C42091">
      <w:pPr>
        <w:rPr>
          <w:lang w:val="en-CA"/>
        </w:rPr>
      </w:pPr>
      <w:moveFromRangeStart w:id="435" w:author="Dmitry Tebaykin" w:date="2016-12-13T16:56:00Z" w:name="move469411494"/>
      <w:moveFrom w:id="436" w:author="Dmitry Tebaykin" w:date="2016-12-13T16:56:00Z">
        <w:r w:rsidDel="00247F54">
          <w:rPr>
            <w:lang w:val="en-CA"/>
          </w:rPr>
          <w:t>If the models work, the adjusted NE data should be more closely distributed around AIBS electrophysiological measurements. Figures 16A and 16B support that claim. Generally, the corrected NeuroElectro ephys values have less variance, which is the result of removing the explained variance from each reported ephys value, and their means are in most cases closer to the AIBS mean ephys values than raw NeuroElectro data.</w:t>
        </w:r>
      </w:moveFrom>
    </w:p>
    <w:moveFromRangeEnd w:id="435"/>
    <w:p w14:paraId="467BA757" w14:textId="77777777" w:rsidR="00C42091" w:rsidRDefault="00C42091" w:rsidP="004432EF">
      <w:pPr>
        <w:rPr>
          <w:lang w:val="en-CA"/>
        </w:rPr>
      </w:pPr>
    </w:p>
    <w:p w14:paraId="45247DB5" w14:textId="54925F5F" w:rsidR="004432EF" w:rsidRDefault="0072579D" w:rsidP="004432EF">
      <w:pPr>
        <w:keepNext/>
      </w:pPr>
      <w:r w:rsidRPr="0072579D">
        <w:rPr>
          <w:noProof/>
        </w:rPr>
        <w:lastRenderedPageBreak/>
        <w:drawing>
          <wp:anchor distT="0" distB="0" distL="114300" distR="114300" simplePos="0" relativeHeight="251708416" behindDoc="0" locked="0" layoutInCell="1" allowOverlap="1" wp14:anchorId="183AA08C" wp14:editId="6B9F18C3">
            <wp:simplePos x="0" y="0"/>
            <wp:positionH relativeFrom="column">
              <wp:posOffset>5196406</wp:posOffset>
            </wp:positionH>
            <wp:positionV relativeFrom="paragraph">
              <wp:posOffset>1030662</wp:posOffset>
            </wp:positionV>
            <wp:extent cx="621317" cy="682682"/>
            <wp:effectExtent l="0" t="0" r="0"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21317" cy="682682"/>
                    </a:xfrm>
                    <a:prstGeom prst="rect">
                      <a:avLst/>
                    </a:prstGeom>
                  </pic:spPr>
                </pic:pic>
              </a:graphicData>
            </a:graphic>
            <wp14:sizeRelH relativeFrom="page">
              <wp14:pctWidth>0</wp14:pctWidth>
            </wp14:sizeRelH>
            <wp14:sizeRelV relativeFrom="page">
              <wp14:pctHeight>0</wp14:pctHeight>
            </wp14:sizeRelV>
          </wp:anchor>
        </w:drawing>
      </w:r>
      <w:r w:rsidR="006F00BA">
        <w:rPr>
          <w:noProof/>
        </w:rPr>
        <mc:AlternateContent>
          <mc:Choice Requires="wps">
            <w:drawing>
              <wp:anchor distT="0" distB="0" distL="114300" distR="114300" simplePos="0" relativeHeight="251704320" behindDoc="0" locked="0" layoutInCell="1" allowOverlap="1" wp14:anchorId="1CA66E05" wp14:editId="0E619E4D">
                <wp:simplePos x="0" y="0"/>
                <wp:positionH relativeFrom="column">
                  <wp:posOffset>-65116</wp:posOffset>
                </wp:positionH>
                <wp:positionV relativeFrom="paragraph">
                  <wp:posOffset>3543300</wp:posOffset>
                </wp:positionV>
                <wp:extent cx="339090" cy="45974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612341A9" w14:textId="77777777" w:rsidR="00F455A3" w:rsidRPr="00D76E19" w:rsidRDefault="00F455A3"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66E05" id="Text Box 50" o:spid="_x0000_s1045" type="#_x0000_t202" style="position:absolute;margin-left:-5.15pt;margin-top:279pt;width:26.7pt;height:3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bZGS0CAABfBAAADgAAAGRycy9lMm9Eb2MueG1srFRdb9owFH2ftP9g+X0EKKw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" filled="f" stroked="f">
                <v:textbox>
                  <w:txbxContent>
                    <w:p w14:paraId="612341A9" w14:textId="77777777" w:rsidR="00F455A3" w:rsidRPr="00D76E19" w:rsidRDefault="00F455A3"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6F00BA">
        <w:rPr>
          <w:noProof/>
        </w:rPr>
        <mc:AlternateContent>
          <mc:Choice Requires="wps">
            <w:drawing>
              <wp:anchor distT="0" distB="0" distL="114300" distR="114300" simplePos="0" relativeHeight="251703296" behindDoc="0" locked="0" layoutInCell="1" allowOverlap="1" wp14:anchorId="62929079" wp14:editId="341126A5">
                <wp:simplePos x="0" y="0"/>
                <wp:positionH relativeFrom="column">
                  <wp:posOffset>0</wp:posOffset>
                </wp:positionH>
                <wp:positionV relativeFrom="paragraph">
                  <wp:posOffset>-118412</wp:posOffset>
                </wp:positionV>
                <wp:extent cx="339090" cy="45974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422933E4" w14:textId="77777777" w:rsidR="00F455A3" w:rsidRPr="00D76E19" w:rsidRDefault="00F455A3"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29079" id="Text Box 49" o:spid="_x0000_s1046" type="#_x0000_t202" style="position:absolute;margin-left:0;margin-top:-9.25pt;width:26.7pt;height:36.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" filled="f" stroked="f">
                <v:textbox>
                  <w:txbxContent>
                    <w:p w14:paraId="422933E4" w14:textId="77777777" w:rsidR="00F455A3" w:rsidRPr="00D76E19" w:rsidRDefault="00F455A3"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00732C80">
        <w:rPr>
          <w:noProof/>
        </w:rPr>
        <w:drawing>
          <wp:inline distT="0" distB="0" distL="0" distR="0" wp14:anchorId="0893CF16" wp14:editId="6409534E">
            <wp:extent cx="5930265" cy="3395345"/>
            <wp:effectExtent l="0" t="0" r="0" b="8255"/>
            <wp:docPr id="46" name="Picture 46" descr="/Users/dtebaykin/Documents/Neuroelectro documents/Plots/AIbsVs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dtebaykin/Documents/Neuroelectro documents/Plots/AIbsVsNE.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0265" cy="3395345"/>
                    </a:xfrm>
                    <a:prstGeom prst="rect">
                      <a:avLst/>
                    </a:prstGeom>
                    <a:noFill/>
                    <a:ln>
                      <a:noFill/>
                    </a:ln>
                  </pic:spPr>
                </pic:pic>
              </a:graphicData>
            </a:graphic>
          </wp:inline>
        </w:drawing>
      </w:r>
    </w:p>
    <w:p w14:paraId="0E2992AC" w14:textId="54B2FB4F" w:rsidR="006D1F28" w:rsidRDefault="006F3322" w:rsidP="0060674A">
      <w:pPr>
        <w:pStyle w:val="Caption"/>
      </w:pPr>
      <w:r>
        <w:rPr>
          <w:noProof/>
        </w:rPr>
        <w:drawing>
          <wp:inline distT="0" distB="0" distL="0" distR="0" wp14:anchorId="0202B49B" wp14:editId="4B569C32">
            <wp:extent cx="5939155" cy="3187065"/>
            <wp:effectExtent l="0" t="0" r="4445" b="0"/>
            <wp:docPr id="45" name="Picture 45" descr="/Users/dtebaykin/Documents/Neuroelectro documents/Plots/NeVsAIBS_mea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dtebaykin/Documents/Neuroelectro documents/Plots/NeVsAIBS_means.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155" cy="3187065"/>
                    </a:xfrm>
                    <a:prstGeom prst="rect">
                      <a:avLst/>
                    </a:prstGeom>
                    <a:noFill/>
                    <a:ln>
                      <a:noFill/>
                    </a:ln>
                  </pic:spPr>
                </pic:pic>
              </a:graphicData>
            </a:graphic>
          </wp:inline>
        </w:drawing>
      </w:r>
    </w:p>
    <w:p w14:paraId="5427E55D" w14:textId="6B23F26B" w:rsidR="00B774C4" w:rsidRDefault="004432EF" w:rsidP="005C7540">
      <w:pPr>
        <w:pStyle w:val="Caption"/>
        <w:rPr>
          <w:ins w:id="437" w:author="Dmitry Tebaykin" w:date="2016-12-13T16:56:00Z"/>
        </w:rPr>
      </w:pPr>
      <w:bookmarkStart w:id="438" w:name="_Toc468462383"/>
      <w:commentRangeStart w:id="439"/>
      <w:r>
        <w:t xml:space="preserve">Figure </w:t>
      </w:r>
      <w:r w:rsidR="00793918">
        <w:fldChar w:fldCharType="begin"/>
      </w:r>
      <w:r w:rsidR="00793918">
        <w:instrText xml:space="preserve"> SEQ Figure \* ARABIC </w:instrText>
      </w:r>
      <w:r w:rsidR="00793918">
        <w:fldChar w:fldCharType="separate"/>
      </w:r>
      <w:r w:rsidR="00ED57E0">
        <w:rPr>
          <w:noProof/>
        </w:rPr>
        <w:t>16</w:t>
      </w:r>
      <w:r w:rsidR="00793918">
        <w:fldChar w:fldCharType="end"/>
      </w:r>
      <w:r w:rsidRPr="004D6A6A">
        <w:t>:</w:t>
      </w:r>
      <w:commentRangeEnd w:id="439"/>
      <w:r w:rsidR="00FB6602">
        <w:rPr>
          <w:rStyle w:val="CommentReference"/>
          <w:rFonts w:asciiTheme="minorHAnsi" w:eastAsiaTheme="minorHAnsi" w:hAnsiTheme="minorHAnsi" w:cstheme="minorBidi"/>
          <w:b w:val="0"/>
          <w:bCs w:val="0"/>
          <w:color w:val="00000A"/>
        </w:rPr>
        <w:commentReference w:id="439"/>
      </w:r>
      <w:r w:rsidRPr="004D6A6A">
        <w:t xml:space="preserve"> Adjusting NeuroElectro data to AIBS conditions. </w:t>
      </w:r>
      <w:r w:rsidR="008D1725" w:rsidRPr="008D1725">
        <w:t>All AIBS neuron types come from neocortex.</w:t>
      </w:r>
      <w:r w:rsidR="008D1725">
        <w:t xml:space="preserve"> </w:t>
      </w:r>
      <w:r w:rsidR="00913973">
        <w:t xml:space="preserve">A) </w:t>
      </w:r>
      <w:r w:rsidRPr="004D6A6A">
        <w:t>Violin plots of NeuroElectro data (blue), Allen Institute for Brain Science data (red), adjusted Ne</w:t>
      </w:r>
      <w:r w:rsidR="00150F34">
        <w:t>uroElectro data using the</w:t>
      </w:r>
      <w:r w:rsidR="008C2B9A">
        <w:t xml:space="preserve"> feature-selected</w:t>
      </w:r>
      <w:r w:rsidR="00A608AA">
        <w:t xml:space="preserve"> models</w:t>
      </w:r>
      <w:r w:rsidR="002C1B81">
        <w:t xml:space="preserve"> (green). Each point</w:t>
      </w:r>
      <w:r w:rsidRPr="004D6A6A">
        <w:t xml:space="preserve"> is a mean ephys property value reported by an experiment. </w:t>
      </w:r>
      <w:r w:rsidR="00653ED5">
        <w:t xml:space="preserve">B) </w:t>
      </w:r>
      <w:r w:rsidR="00A15638">
        <w:t>Absolute diff</w:t>
      </w:r>
      <w:r w:rsidR="00935232">
        <w:t>erences between NeuroElectro</w:t>
      </w:r>
      <w:r w:rsidR="00A15638">
        <w:t xml:space="preserve"> </w:t>
      </w:r>
      <w:r w:rsidR="00935232">
        <w:t xml:space="preserve">raw and adjusted </w:t>
      </w:r>
      <w:r w:rsidR="00A15638">
        <w:t>ephys values</w:t>
      </w:r>
      <w:r w:rsidR="002B2124">
        <w:t xml:space="preserve"> when compared to AIBS </w:t>
      </w:r>
      <w:r w:rsidR="000E2CB1">
        <w:t xml:space="preserve">ephys </w:t>
      </w:r>
      <w:r w:rsidR="00F57199">
        <w:t>means</w:t>
      </w:r>
      <w:r w:rsidR="00F94480">
        <w:t>.</w:t>
      </w:r>
      <w:r w:rsidR="00A15638">
        <w:t xml:space="preserve"> </w:t>
      </w:r>
      <w:r w:rsidRPr="004D6A6A">
        <w:t>The model correction tends to squeeze NeuroElectro data around the mean and bring it closer to AIBS value.</w:t>
      </w:r>
      <w:bookmarkEnd w:id="438"/>
      <w:r w:rsidR="008B4718">
        <w:t xml:space="preserve"> </w:t>
      </w:r>
    </w:p>
    <w:p w14:paraId="1E42FEFD" w14:textId="13822BCF" w:rsidR="0092766D" w:rsidRDefault="0092766D" w:rsidP="0092766D">
      <w:pPr>
        <w:rPr>
          <w:lang w:val="en-CA"/>
        </w:rPr>
      </w:pPr>
      <w:moveToRangeStart w:id="440" w:author="Dmitry Tebaykin" w:date="2016-12-13T16:56:00Z" w:name="move469411494"/>
      <w:moveTo w:id="441" w:author="Dmitry Tebaykin" w:date="2016-12-13T16:56:00Z">
        <w:r>
          <w:rPr>
            <w:lang w:val="en-CA"/>
          </w:rPr>
          <w:lastRenderedPageBreak/>
          <w:t>If the models work, the adjusted NE data should be more closely distributed around AIBS electrophysiological measurements. Figures 16A and 16B support that claim. Generally, the corrected NeuroElectro ephys values have less variance, which is the result of removing the explained variance from each reported ephys value, and their means are in most cases closer to the AIBS mean ephys values than raw NeuroElectro data.</w:t>
        </w:r>
      </w:moveTo>
      <w:ins w:id="442" w:author="Dmitry Tebaykin" w:date="2016-12-13T16:57:00Z">
        <w:r w:rsidR="00931F7C">
          <w:rPr>
            <w:lang w:val="en-CA"/>
          </w:rPr>
          <w:t xml:space="preserve"> </w:t>
        </w:r>
      </w:ins>
    </w:p>
    <w:moveToRangeEnd w:id="440"/>
    <w:p w14:paraId="00F68219" w14:textId="77777777" w:rsidR="0092766D" w:rsidRPr="0092766D" w:rsidRDefault="0092766D">
      <w:pPr>
        <w:pPrChange w:id="443" w:author="Dmitry Tebaykin" w:date="2016-12-13T16:56:00Z">
          <w:pPr>
            <w:pStyle w:val="Caption"/>
          </w:pPr>
        </w:pPrChange>
      </w:pPr>
    </w:p>
    <w:p w14:paraId="6EA6697E" w14:textId="1889C104" w:rsidR="008A26E1" w:rsidRDefault="00EA5837" w:rsidP="00B05107">
      <w:pPr>
        <w:pStyle w:val="Heading1"/>
      </w:pPr>
      <w:r>
        <w:lastRenderedPageBreak/>
        <w:br/>
      </w:r>
      <w:bookmarkStart w:id="444" w:name="_Toc468464422"/>
      <w:r w:rsidR="00435CEE">
        <w:t>Discussion and c</w:t>
      </w:r>
      <w:r w:rsidR="008A26E1">
        <w:t>onclusion</w:t>
      </w:r>
      <w:bookmarkEnd w:id="444"/>
    </w:p>
    <w:bookmarkEnd w:id="65"/>
    <w:bookmarkEnd w:id="66"/>
    <w:p w14:paraId="4BCB6BE8" w14:textId="77777777" w:rsidR="00435CEE" w:rsidRDefault="00435CEE" w:rsidP="00435CEE">
      <w:pPr>
        <w:rPr>
          <w:lang w:val="en-CA"/>
        </w:rPr>
      </w:pPr>
    </w:p>
    <w:p w14:paraId="55F786DC" w14:textId="2DE26911" w:rsidR="00435CEE" w:rsidRDefault="00011024" w:rsidP="00435CEE">
      <w:pPr>
        <w:rPr>
          <w:lang w:val="en-CA"/>
        </w:rPr>
      </w:pPr>
      <w:r>
        <w:rPr>
          <w:lang w:val="en-CA"/>
        </w:rPr>
        <w:t>In my thesis work</w:t>
      </w:r>
      <w:r w:rsidR="00435CEE">
        <w:rPr>
          <w:lang w:val="en-CA"/>
        </w:rPr>
        <w:t xml:space="preserve">, I have researched potential sources of study-to-study variability in </w:t>
      </w:r>
      <w:r w:rsidR="0088335C">
        <w:rPr>
          <w:lang w:val="en-CA"/>
        </w:rPr>
        <w:t xml:space="preserve">measurements of </w:t>
      </w:r>
      <w:r w:rsidR="00A50022">
        <w:rPr>
          <w:lang w:val="en-CA"/>
        </w:rPr>
        <w:t xml:space="preserve">neuronal </w:t>
      </w:r>
      <w:r w:rsidR="00435CEE">
        <w:rPr>
          <w:lang w:val="en-CA"/>
        </w:rPr>
        <w:t>electrophy</w:t>
      </w:r>
      <w:r w:rsidR="006F1B6A">
        <w:rPr>
          <w:lang w:val="en-CA"/>
        </w:rPr>
        <w:t>siological properties</w:t>
      </w:r>
      <w:r w:rsidR="00435CEE">
        <w:rPr>
          <w:lang w:val="en-CA"/>
        </w:rPr>
        <w:t xml:space="preserve">. For that purpose, I performed a meta-analysis of neuron electrophysiology data and metadata gathered from published neuroscientific articles. Employing a combination of text-mining and curation techniques, I integrated experimental solutions used in these neurophysiological experiments into NeuroElectro. Then, I provided the most comprehensive exploration of the extracellular and intracellular solutions chemical compositions available to date. Additionally, I examined the relationships between experimental conditions and reported electrophysiological measurements. Finally, I proposed models for each commonly reported ephys property that allow partially correcting the ephys values, based on their experimental conditions. </w:t>
      </w:r>
    </w:p>
    <w:p w14:paraId="13FD8F20" w14:textId="77777777" w:rsidR="00435CEE" w:rsidRDefault="00435CEE" w:rsidP="00435CEE">
      <w:pPr>
        <w:rPr>
          <w:lang w:val="en-CA"/>
        </w:rPr>
      </w:pPr>
    </w:p>
    <w:p w14:paraId="01687301" w14:textId="56BBEED7" w:rsidR="00435CEE" w:rsidRDefault="00435CEE" w:rsidP="00435CEE">
      <w:pPr>
        <w:rPr>
          <w:lang w:val="en-CA"/>
        </w:rPr>
      </w:pPr>
      <w:r>
        <w:rPr>
          <w:lang w:val="en-CA"/>
        </w:rPr>
        <w:t>The main finding of my work is that experimental so</w:t>
      </w:r>
      <w:r w:rsidR="00032D6B">
        <w:rPr>
          <w:lang w:val="en-CA"/>
        </w:rPr>
        <w:t>lutions follow</w:t>
      </w:r>
      <w:r w:rsidR="009442AB">
        <w:rPr>
          <w:lang w:val="en-CA"/>
        </w:rPr>
        <w:t xml:space="preserve"> similar </w:t>
      </w:r>
      <w:r w:rsidR="00997976">
        <w:rPr>
          <w:lang w:val="en-CA"/>
        </w:rPr>
        <w:t>recipes</w:t>
      </w:r>
      <w:r w:rsidR="000F4909">
        <w:rPr>
          <w:lang w:val="en-CA"/>
        </w:rPr>
        <w:t>, yet it is</w:t>
      </w:r>
      <w:r w:rsidR="00997976">
        <w:rPr>
          <w:lang w:val="en-CA"/>
        </w:rPr>
        <w:t xml:space="preserve"> </w:t>
      </w:r>
      <w:r>
        <w:rPr>
          <w:lang w:val="en-CA"/>
        </w:rPr>
        <w:t xml:space="preserve">possible to use them, supplemented with basic metadata and neuron type information, to partially model electrophysiological properties of neurons. My research builds on the previous meta-analysis of ~300 neuroscientific papers, that focused on discovering the significant correlations between basic experimental conditions and study-to-study ephys variability </w:t>
      </w:r>
      <w:r w:rsidR="00E87065">
        <w:rPr>
          <w:lang w:val="en-CA"/>
        </w:rPr>
        <w:fldChar w:fldCharType="begin"/>
      </w:r>
      <w:r w:rsidR="00834D0F">
        <w:rPr>
          <w:lang w:val="en-CA"/>
        </w:rPr>
        <w:instrText xml:space="preserve"> ADDIN ZOTERO_ITEM CSL_CITATION {"citationID":"14tdb8hu1u","properties":{"formattedCitation":"(Tripathy et al., 2014)","plainCitation":"(Tripathy et al., 2014)"},"citationItems":[{"id":2855,"uris":["http://zotero.org/groups/13293/items/KMK75CUT"],"uri":["http://zotero.org/groups/13293/items/KMK75CUT"],"itemData":{"id":2855,"type":"article-journal","title":"NeuroElectro: a window to the world's neuron electrophysiology data","container-title":"Frontiers in neuroinformatics","page":"40","volume":"8","source":"NCBI PubMed","abstract":"The behavior of neural circuits is determined largely by the electrophysiological properties of the neurons they contain. Understanding the relationships of these properties requires the ability to first identify and catalog each property. However, information about such properties is largely locked away in decades of closed-access journal articles with heterogeneous conventions for reporting results, making it difficult to utilize the underlying data. We solve this problem through the NeuroElectro project: a Python library, RESTful API, and web application (at http://neuroelectro.org) for the extraction, visualization, and summarization of published data on neurons' electrophysiological properties. Information is organized both by neuron type (using neuron definitions provided by NeuroLex) and by electrophysiological property (using a newly developed ontology). We describe the techniques and challenges associated with the automated extraction of tabular electrophysiological data and methodological metadata from journal articles. We further discuss strategies for how to best combine, normalize and organize data across these heterogeneous sources. NeuroElectro is a valuable resource for experimental physiologists attempting to supplement their own data, for computational modelers looking to constrain their model parameters, and for theoreticians searching for undiscovered relationships among neurons and their properties.","DOI":"10.3389/fninf.2014.00040","ISSN":"1662-5196","note":"PMID: 24808858","shortTitle":"NeuroElectro","journalAbbreviation":"Front Neuroinform","language":"eng","author":[{"family":"Tripathy","given":"Shreejoy J"},{"family":"Savitskaya","given":"Judith"},{"family":"Burton","given":"Shawn D"},{"family":"Urban","given":"Nathaniel N"},{"family":"Gerkin","given":"Richard C"}],"issued":{"date-parts":[["2014"]]}}}],"schema":"https://github.com/citation-style-language/schema/raw/master/csl-citation.json"} </w:instrText>
      </w:r>
      <w:r w:rsidR="00E87065">
        <w:rPr>
          <w:lang w:val="en-CA"/>
        </w:rPr>
        <w:fldChar w:fldCharType="separate"/>
      </w:r>
      <w:r w:rsidR="00834D0F">
        <w:rPr>
          <w:noProof/>
          <w:lang w:val="en-CA"/>
        </w:rPr>
        <w:t>(Tripathy et al., 2014)</w:t>
      </w:r>
      <w:r w:rsidR="00E87065">
        <w:rPr>
          <w:lang w:val="en-CA"/>
        </w:rPr>
        <w:fldChar w:fldCharType="end"/>
      </w:r>
      <w:r w:rsidR="00834D0F">
        <w:rPr>
          <w:lang w:val="en-CA"/>
        </w:rPr>
        <w:t>.</w:t>
      </w:r>
      <w:r>
        <w:rPr>
          <w:lang w:val="en-CA"/>
        </w:rPr>
        <w:t xml:space="preserve"> In this final section, I discuss my text-mining algorithms, my findings and their </w:t>
      </w:r>
      <w:r>
        <w:rPr>
          <w:lang w:val="en-CA"/>
        </w:rPr>
        <w:lastRenderedPageBreak/>
        <w:t>implications with respect to the field of electrophysiology, noting certain limitations of the current study and suggesting directions for future work.</w:t>
      </w:r>
    </w:p>
    <w:p w14:paraId="28E599B0" w14:textId="0B45B5FB" w:rsidR="00435CEE" w:rsidRDefault="003D338D" w:rsidP="003D338D">
      <w:pPr>
        <w:spacing w:line="240" w:lineRule="auto"/>
        <w:rPr>
          <w:lang w:val="en-CA"/>
        </w:rPr>
      </w:pPr>
      <w:r>
        <w:rPr>
          <w:lang w:val="en-CA"/>
        </w:rPr>
        <w:br w:type="page"/>
      </w:r>
    </w:p>
    <w:p w14:paraId="5BC64BFA" w14:textId="16F64EB8" w:rsidR="00435CEE" w:rsidRDefault="00B40CB8" w:rsidP="004432EF">
      <w:pPr>
        <w:pStyle w:val="Heading2"/>
      </w:pPr>
      <w:bookmarkStart w:id="445" w:name="_Toc468464423"/>
      <w:r>
        <w:lastRenderedPageBreak/>
        <w:t>Discussion</w:t>
      </w:r>
      <w:bookmarkEnd w:id="445"/>
    </w:p>
    <w:p w14:paraId="690C52BE" w14:textId="77777777" w:rsidR="00135BD3" w:rsidRPr="00135BD3" w:rsidRDefault="00135BD3" w:rsidP="00135BD3">
      <w:pPr>
        <w:rPr>
          <w:lang w:val="en-CA"/>
        </w:rPr>
      </w:pPr>
    </w:p>
    <w:p w14:paraId="5E054076" w14:textId="6FC15409" w:rsidR="00435CEE" w:rsidRDefault="00A40C14" w:rsidP="00EA5837">
      <w:pPr>
        <w:pStyle w:val="Heading4"/>
      </w:pPr>
      <w:bookmarkStart w:id="446" w:name="_Toc468464424"/>
      <w:r>
        <w:t>Challenges in gathering experimental solution information using text-mining and curation</w:t>
      </w:r>
      <w:bookmarkEnd w:id="446"/>
    </w:p>
    <w:p w14:paraId="63A872E2" w14:textId="77777777" w:rsidR="00135BD3" w:rsidRPr="00135BD3" w:rsidRDefault="00135BD3" w:rsidP="00135BD3"/>
    <w:p w14:paraId="0A86E03D" w14:textId="2458CFA3" w:rsidR="00435CEE" w:rsidRDefault="00435CEE" w:rsidP="00435CEE">
      <w:pPr>
        <w:rPr>
          <w:lang w:val="en-CA"/>
        </w:rPr>
      </w:pPr>
      <w:r>
        <w:rPr>
          <w:lang w:val="en-CA"/>
        </w:rPr>
        <w:t xml:space="preserve">Extracting targeted words, phrases and sentences from texts written in natural language often proves to be a challenging task </w:t>
      </w:r>
      <w:r w:rsidR="002E7500">
        <w:rPr>
          <w:lang w:val="en-CA"/>
        </w:rPr>
        <w:fldChar w:fldCharType="begin"/>
      </w:r>
      <w:r w:rsidR="002E7500">
        <w:rPr>
          <w:lang w:val="en-CA"/>
        </w:rPr>
        <w:instrText xml:space="preserve"> ADDIN ZOTERO_ITEM CSL_CITATION {"citationID":"142ded4dm9","properties":{"formattedCitation":"(Hirschberg and Manning, 2015)","plainCitation":"(Hirschberg and Manning, 2015)"},"citationItems":[{"id":10408,"uris":["http://zotero.org/users/2034786/items/E3VDJJ26"],"uri":["http://zotero.org/users/2034786/items/E3VDJJ26"],"itemData":{"id":10408,"type":"article-journal","title":"Advances in natural language processing","container-title":"Science","page":"261-266","volume":"349","issue":"6245","ISSN":"0036-8075","journalAbbreviation":"Science","author":[{"family":"Hirschberg","given":"Julia"},{"family":"Manning","given":"Christopher D"}],"issued":{"date-parts":[["2015"]]}}}],"schema":"https://github.com/citation-style-language/schema/raw/master/csl-citation.json"} </w:instrText>
      </w:r>
      <w:r w:rsidR="002E7500">
        <w:rPr>
          <w:lang w:val="en-CA"/>
        </w:rPr>
        <w:fldChar w:fldCharType="separate"/>
      </w:r>
      <w:r w:rsidR="002E7500">
        <w:rPr>
          <w:noProof/>
          <w:lang w:val="en-CA"/>
        </w:rPr>
        <w:t>(Hirschberg and Manning, 2015)</w:t>
      </w:r>
      <w:r w:rsidR="002E7500">
        <w:rPr>
          <w:lang w:val="en-CA"/>
        </w:rPr>
        <w:fldChar w:fldCharType="end"/>
      </w:r>
      <w:r>
        <w:rPr>
          <w:lang w:val="en-CA"/>
        </w:rPr>
        <w:t>. Exceptionally so, when the task is text-mining d</w:t>
      </w:r>
      <w:r w:rsidR="00B037C2">
        <w:rPr>
          <w:lang w:val="en-CA"/>
        </w:rPr>
        <w:t xml:space="preserve">ata from Biomedical literature </w:t>
      </w:r>
      <w:r w:rsidR="00B46A95">
        <w:rPr>
          <w:lang w:val="en-CA"/>
        </w:rPr>
        <w:fldChar w:fldCharType="begin"/>
      </w:r>
      <w:r w:rsidR="00B46A95">
        <w:rPr>
          <w:lang w:val="en-CA"/>
        </w:rPr>
        <w:instrText xml:space="preserve"> ADDIN ZOTERO_ITEM CSL_CITATION {"citationID":"2qt4qpaeap","properties":{"formattedCitation":"(Pletscher-Frankild et al., 2015; Uzuner and Stubbs, 2015)","plainCitation":"(Pletscher-Frankild et al., 2015; Uzuner and Stubbs, 2015)"},"citationItems":[{"id":10409,"uris":["http://zotero.org/users/2034786/items/96JIKFZG"],"uri":["http://zotero.org/users/2034786/items/96JIKFZG"],"itemData":{"id":10409,"type":"article-journal","title":"DISEASES: Text mining and data integration of disease–gene associations","container-title":"Methods","page":"83-89","volume":"74","ISSN":"1046-2023","journalAbbreviation":"Methods","author":[{"family":"Pletscher-Frankild","given":"Sune"},{"family":"Pallejà","given":"Albert"},{"family":"Tsafou","given":"Kalliopi"},{"family":"Binder","given":"Janos X"},{"family":"Jensen","given":"Lars Juhl"}],"issued":{"date-parts":[["2015"]]}}},{"id":10407,"uris":["http://zotero.org/users/2034786/items/HNU2NAAV"],"uri":["http://zotero.org/users/2034786/items/HNU2NAAV"],"itemData":{"id":10407,"type":"article-journal","title":"Practical applications for natural language processing in clinical research: The 2014 i2b2/UTHealth shared tasks","container-title":"Journal of biomedical informatics","page":"S1-S5","volume":"58","ISSN":"1532-0464","journalAbbreviation":"Journal of biomedical informatics","author":[{"family":"Uzuner","given":"Özlem"},{"family":"Stubbs","given":"Amber"}],"issued":{"date-parts":[["2015"]]}}}],"schema":"https://github.com/citation-style-language/schema/raw/master/csl-citation.json"} </w:instrText>
      </w:r>
      <w:r w:rsidR="00B46A95">
        <w:rPr>
          <w:lang w:val="en-CA"/>
        </w:rPr>
        <w:fldChar w:fldCharType="separate"/>
      </w:r>
      <w:r w:rsidR="00B46A95">
        <w:rPr>
          <w:noProof/>
          <w:lang w:val="en-CA"/>
        </w:rPr>
        <w:t>(Pletscher-Frankild et al., 2015; Uzuner and Stubbs, 2015)</w:t>
      </w:r>
      <w:r w:rsidR="00B46A95">
        <w:rPr>
          <w:lang w:val="en-CA"/>
        </w:rPr>
        <w:fldChar w:fldCharType="end"/>
      </w:r>
      <w:r>
        <w:rPr>
          <w:lang w:val="en-CA"/>
        </w:rPr>
        <w:t>. In my opinion, two types of text-mining algorithms have the potential to succeed: general algorithms that focus on co-occurrence of terms (Examples: protein-protein interactions, linking gene expression changes to different phenotypes) if they are trained on a huge amount of data; and algorithms that extract very specific types of information</w:t>
      </w:r>
      <w:r w:rsidR="00466CED">
        <w:rPr>
          <w:lang w:val="en-CA"/>
        </w:rPr>
        <w:t xml:space="preserve"> </w:t>
      </w:r>
      <w:r w:rsidR="008842BE">
        <w:rPr>
          <w:lang w:val="en-CA"/>
        </w:rPr>
        <w:fldChar w:fldCharType="begin"/>
      </w:r>
      <w:r w:rsidR="008842BE">
        <w:rPr>
          <w:lang w:val="en-CA"/>
        </w:rPr>
        <w:instrText xml:space="preserve"> ADDIN ZOTERO_ITEM CSL_CITATION {"citationID":"1dsa0rvp9a","properties":{"formattedCitation":"(Fleuren and Alkema, 2015)","plainCitation":"(Fleuren and Alkema, 2015)"},"citationItems":[{"id":10410,"uris":["http://zotero.org/users/2034786/items/VXVTX57F"],"uri":["http://zotero.org/users/2034786/items/VXVTX57F"],"itemData":{"id":10410,"type":"article-journal","title":"Application of text mining in the biomedical domain","container-title":"Methods","page":"97-106","volume":"74","ISSN":"1046-2023","journalAbbreviation":"Methods","author":[{"family":"Fleuren","given":"Wilco WM"},{"family":"Alkema","given":"Wynand"}],"issued":{"date-parts":[["2015"]]}}}],"schema":"https://github.com/citation-style-language/schema/raw/master/csl-citation.json"} </w:instrText>
      </w:r>
      <w:r w:rsidR="008842BE">
        <w:rPr>
          <w:lang w:val="en-CA"/>
        </w:rPr>
        <w:fldChar w:fldCharType="separate"/>
      </w:r>
      <w:r w:rsidR="008842BE">
        <w:rPr>
          <w:noProof/>
          <w:lang w:val="en-CA"/>
        </w:rPr>
        <w:t>(Fleuren and Alkema, 2015)</w:t>
      </w:r>
      <w:r w:rsidR="008842BE">
        <w:rPr>
          <w:lang w:val="en-CA"/>
        </w:rPr>
        <w:fldChar w:fldCharType="end"/>
      </w:r>
      <w:r>
        <w:rPr>
          <w:lang w:val="en-CA"/>
        </w:rPr>
        <w:t xml:space="preserve">. The latter algorithm type does not require vast amounts of training data before it can achieve its task. My goal was to identify sentences with a unique structure, listing several chemical compounds </w:t>
      </w:r>
      <w:r w:rsidR="001A1E37">
        <w:rPr>
          <w:lang w:val="en-CA"/>
        </w:rPr>
        <w:t>near</w:t>
      </w:r>
      <w:r>
        <w:rPr>
          <w:lang w:val="en-CA"/>
        </w:rPr>
        <w:t xml:space="preserve"> each other. That peculiarity provided the target required for developing a text-mining algorithm. I trained the algorithm on a manually curated set of 60 articles, which is by no means a large dataset, however it provided enough examples of solution-containing sentences for the text-mining algorithm to achieve ~90% accuracy rates. Therefore, highly targeted text-mining on a small scale can be successful. </w:t>
      </w:r>
    </w:p>
    <w:p w14:paraId="735530D1" w14:textId="77777777" w:rsidR="00435CEE" w:rsidRDefault="00435CEE" w:rsidP="00435CEE">
      <w:pPr>
        <w:rPr>
          <w:lang w:val="en-CA"/>
        </w:rPr>
      </w:pPr>
    </w:p>
    <w:p w14:paraId="649E7B2E" w14:textId="77777777" w:rsidR="001A5433" w:rsidRDefault="00435CEE" w:rsidP="00435CEE">
      <w:pPr>
        <w:rPr>
          <w:lang w:val="en-CA"/>
        </w:rPr>
      </w:pPr>
      <w:r>
        <w:rPr>
          <w:lang w:val="en-CA"/>
        </w:rPr>
        <w:t xml:space="preserve">While the solution-containing sentences identification step of the algorithm performed its task with high accuracy, assigning the correct type to each solution sentence proved to be </w:t>
      </w:r>
      <w:r w:rsidR="00D05AC1">
        <w:rPr>
          <w:lang w:val="en-CA"/>
        </w:rPr>
        <w:t xml:space="preserve">more </w:t>
      </w:r>
      <w:r w:rsidR="00D05AC1">
        <w:rPr>
          <w:lang w:val="en-CA"/>
        </w:rPr>
        <w:lastRenderedPageBreak/>
        <w:t>difficult</w:t>
      </w:r>
      <w:r>
        <w:rPr>
          <w:lang w:val="en-CA"/>
        </w:rPr>
        <w:t xml:space="preserve">. </w:t>
      </w:r>
      <w:r w:rsidR="00D20F22">
        <w:rPr>
          <w:lang w:val="en-CA"/>
        </w:rPr>
        <w:t>The</w:t>
      </w:r>
      <w:r w:rsidR="008C33DA">
        <w:rPr>
          <w:lang w:val="en-CA"/>
        </w:rPr>
        <w:t xml:space="preserve"> task </w:t>
      </w:r>
      <w:r w:rsidR="00747DA8">
        <w:rPr>
          <w:lang w:val="en-CA"/>
        </w:rPr>
        <w:t>to distinguish</w:t>
      </w:r>
      <w:r>
        <w:rPr>
          <w:lang w:val="en-CA"/>
        </w:rPr>
        <w:t xml:space="preserve"> sentences that refer to extracellular, electrode and other (cutting, storage, incubation) solutions in </w:t>
      </w:r>
      <w:r w:rsidR="0093706A">
        <w:rPr>
          <w:lang w:val="en-CA"/>
        </w:rPr>
        <w:t xml:space="preserve">simple </w:t>
      </w:r>
      <w:r>
        <w:rPr>
          <w:lang w:val="en-CA"/>
        </w:rPr>
        <w:t>cases</w:t>
      </w:r>
      <w:r w:rsidR="00D20F22">
        <w:rPr>
          <w:lang w:val="en-CA"/>
        </w:rPr>
        <w:t xml:space="preserve"> was trivial. I</w:t>
      </w:r>
      <w:r w:rsidR="009C227F">
        <w:rPr>
          <w:lang w:val="en-CA"/>
        </w:rPr>
        <w:t>t</w:t>
      </w:r>
      <w:r>
        <w:rPr>
          <w:lang w:val="en-CA"/>
        </w:rPr>
        <w:t xml:space="preserve"> was efficiently addressed by creating a dictionary of terms that refer to each solution type. However, articles that described several ephys experiments</w:t>
      </w:r>
      <w:r w:rsidR="002F3496">
        <w:rPr>
          <w:lang w:val="en-CA"/>
        </w:rPr>
        <w:t xml:space="preserve"> done under different conditions</w:t>
      </w:r>
      <w:r w:rsidR="003458E9">
        <w:rPr>
          <w:lang w:val="en-CA"/>
        </w:rPr>
        <w:t xml:space="preserve"> posed a significant challenge. F</w:t>
      </w:r>
      <w:r>
        <w:rPr>
          <w:lang w:val="en-CA"/>
        </w:rPr>
        <w:t>or example</w:t>
      </w:r>
      <w:r w:rsidR="00CE4E05">
        <w:rPr>
          <w:lang w:val="en-CA"/>
        </w:rPr>
        <w:t>,</w:t>
      </w:r>
      <w:r>
        <w:rPr>
          <w:lang w:val="en-CA"/>
        </w:rPr>
        <w:t xml:space="preserve"> simultaneously reported patch-clamp and sharp electrode recordings</w:t>
      </w:r>
      <w:r w:rsidR="00C40BFB">
        <w:rPr>
          <w:lang w:val="en-CA"/>
        </w:rPr>
        <w:t>,</w:t>
      </w:r>
      <w:r>
        <w:rPr>
          <w:lang w:val="en-CA"/>
        </w:rPr>
        <w:t xml:space="preserve"> or current-clamp and voltage-clamp recordings</w:t>
      </w:r>
      <w:r w:rsidR="00677394">
        <w:rPr>
          <w:lang w:val="en-CA"/>
        </w:rPr>
        <w:t xml:space="preserve"> in the same paper (and the same methods section)</w:t>
      </w:r>
      <w:r>
        <w:rPr>
          <w:lang w:val="en-CA"/>
        </w:rPr>
        <w:t xml:space="preserve">. As before, the identification of solution types was generally correct, but the logic for choosing the right external and internal solution per experiment type was not included into the current implementation of the text-mining algorithm. That task was deemed too difficult for an automated text-mining algorithm to perform, because it proved to be challenging even for trained human curators. </w:t>
      </w:r>
    </w:p>
    <w:p w14:paraId="262CC6FB" w14:textId="77777777" w:rsidR="001A5433" w:rsidRDefault="001A5433" w:rsidP="00435CEE">
      <w:pPr>
        <w:rPr>
          <w:lang w:val="en-CA"/>
        </w:rPr>
      </w:pPr>
    </w:p>
    <w:p w14:paraId="263EA5A8" w14:textId="086E9C36" w:rsidR="00435CEE" w:rsidRDefault="001A5433" w:rsidP="00435CEE">
      <w:pPr>
        <w:rPr>
          <w:lang w:val="en-CA"/>
        </w:rPr>
      </w:pPr>
      <w:r>
        <w:rPr>
          <w:lang w:val="en-CA"/>
        </w:rPr>
        <w:t>Despite these challenges</w:t>
      </w:r>
      <w:r w:rsidR="00435CEE">
        <w:rPr>
          <w:lang w:val="en-CA"/>
        </w:rPr>
        <w:t xml:space="preserve">, my analysis of solution recipes </w:t>
      </w:r>
      <w:r w:rsidR="00BB4879">
        <w:rPr>
          <w:lang w:val="en-CA"/>
        </w:rPr>
        <w:t>confirmed</w:t>
      </w:r>
      <w:r w:rsidR="00435CEE">
        <w:rPr>
          <w:lang w:val="en-CA"/>
        </w:rPr>
        <w:t xml:space="preserve"> several strict rules in internal solution designs: voltage-clamp experiments use cesium instead of potassium to block inwardly rectifying potassium channels </w:t>
      </w:r>
      <w:r w:rsidR="00AF10D7">
        <w:rPr>
          <w:lang w:val="en-CA"/>
        </w:rPr>
        <w:fldChar w:fldCharType="begin"/>
      </w:r>
      <w:r w:rsidR="00AF10D7">
        <w:rPr>
          <w:lang w:val="en-CA"/>
        </w:rPr>
        <w:instrText xml:space="preserve"> ADDIN ZOTERO_ITEM CSL_CITATION {"citationID":"2anvfaoo4i","properties":{"formattedCitation":"(Rang and Dale, 2003)","plainCitation":"(Rang and Dale, 2003)"},"citationItems":[{"id":10262,"uris":["http://zotero.org/users/2034786/items/D3W5SCIH"],"uri":["http://zotero.org/users/2034786/items/D3W5SCIH"],"itemData":{"id":10262,"type":"book","title":"Pharmacology","publisher":"Churchill Livingstone","number-of-pages":"814","source":"Google Books","abstract":"This highly acclaimed textbook is a worldwide bestseller, recognized for its emphasis on the mechanisms by which drugs act at the cellular and molecular levels and how that relates to their overall pharmacological effects and clinical uses. The 5th Edition includes four new chapters, a reorganized and expanded section on treatments for infections and cancer, and thorough updates throughout that explore new treatments and advances in molecular biology that may lead to future therapeutic options for cancer, HIV infection, osteoporosis, neurodegenerative disorders, erectile dysfunction, obesity, diabetes, atherosclerosis, cardiac failure, and more. User-friendly features include new chapter overviews · reviews of relevant physiology and biochemistry · boxed key points and clinical uses · references and reading lists · a new full-color art program · and new \"small print\" sections that separate the more complex material from the main discussion thread in each chapter, leaving the depth of coverage to the reader's discretion. The smart way to study! Elsevier titles with STUDENT CONSULT will help you master difficult concepts and study more efficiently in print and online! Perform rapid searches. Integrate bonus content from other disciplines. Download text to your handheld device. And a lot more. Each STUDENT CONSULT title comes with full text online, a unique image library, case studies, USMLE style questions, and online note-taking to enhance your learning experience. Reviews relevant physiological and biochemical processes at the beginning of most chapters to provide a framework for discussing the mechanisms and actions of drugs that affect those processes. Discusses not only what drugs do, but also how they do it-the mechanisms of action at the cellular and molecular levels. Places boxed key points throughout the text, offering readers at-a-glance access to essential knowledge. Provides overviews of the therapeutic uses of different drug classes in \"clinical uses\" boxes throughout the text. Offers brief coverage, where appropriate, of how certain pharmacological compounds are used to explore cellular and physiological functions outside the clinical setting. Facilitates additional research with annotated references and suggestions for further reading at the end of each chapter. Your purchase of this book entitles you to access www.studentconsult.com at no extra charge. This innovative web site offers you... Access to the complete text and illustrations of this book. Integration links to bonus content in other STUDENT CONSULT titles. Content clipping for your handheld. An interactive community center with a wealth of additional resources. The more STUDENT CONSULT titles you buy, the more resources you can access online! Look for the STUDENT CONSULT logo on your favorite Elsevier textbooks! Features a full-color page design and art program, with completely redrawn diagrams and many new figures. Begins each chapter with an \"Overview\" section that details the scope and order of topics to be covered. Covers not only new agents, but also the advances in molecular biology that are driving further drug development, new treatments in the pipeline, and relevant regulatory controls. Gives readers the option to explore selected topics in greater depth through \"small print\" sections that contain complex and sometimes speculative material that is complementary, but not essential to the main discussion thread in each chapter. Includes four new chapters: an introductory chapter entitled What is Pharmacology? · two chapters on cellular processes that are affected by many of the drugs described later in the book, Excitation, Contraction, and Secretion and Cell Proliferation and Apoptosis · and a final chapter on Dr","ISBN":"978-0-443-07145-4","note":"Google-Books-ID: QWpqAAAAMAAJ","language":"en","author":[{"family":"Rang","given":"H. P."},{"family":"Dale","given":"M. Maureen"}],"issued":{"date-parts":[["2003"]]}}}],"schema":"https://github.com/citation-style-language/schema/raw/master/csl-citation.json"} </w:instrText>
      </w:r>
      <w:r w:rsidR="00AF10D7">
        <w:rPr>
          <w:lang w:val="en-CA"/>
        </w:rPr>
        <w:fldChar w:fldCharType="separate"/>
      </w:r>
      <w:r w:rsidR="00AF10D7">
        <w:rPr>
          <w:noProof/>
          <w:lang w:val="en-CA"/>
        </w:rPr>
        <w:t>(Rang and Dale, 2003)</w:t>
      </w:r>
      <w:r w:rsidR="00AF10D7">
        <w:rPr>
          <w:lang w:val="en-CA"/>
        </w:rPr>
        <w:fldChar w:fldCharType="end"/>
      </w:r>
      <w:r w:rsidR="00AF10D7">
        <w:rPr>
          <w:lang w:val="en-CA"/>
        </w:rPr>
        <w:t>;</w:t>
      </w:r>
      <w:r w:rsidR="00435CEE">
        <w:rPr>
          <w:lang w:val="en-CA"/>
        </w:rPr>
        <w:t xml:space="preserve"> current-clamp experiments consistently use 120-140 mM of potassium; sharp electrode solutions can be distinguished by their relatively high concentrations of potassium (1-4 M). </w:t>
      </w:r>
      <w:r w:rsidR="0027626B">
        <w:rPr>
          <w:lang w:val="en-CA"/>
        </w:rPr>
        <w:t xml:space="preserve">Using this background </w:t>
      </w:r>
      <w:r w:rsidR="000C7FAA">
        <w:rPr>
          <w:lang w:val="en-CA"/>
        </w:rPr>
        <w:t>information,</w:t>
      </w:r>
      <w:r w:rsidR="0027626B">
        <w:rPr>
          <w:lang w:val="en-CA"/>
        </w:rPr>
        <w:t xml:space="preserve"> it might</w:t>
      </w:r>
      <w:r w:rsidR="00435CEE">
        <w:rPr>
          <w:lang w:val="en-CA"/>
        </w:rPr>
        <w:t xml:space="preserve"> be possible to utilize internal solution compositions for the task of assigning solution sentences to the correct experiments. </w:t>
      </w:r>
      <w:r w:rsidR="0076368E">
        <w:rPr>
          <w:lang w:val="en-CA"/>
        </w:rPr>
        <w:t>However</w:t>
      </w:r>
      <w:r w:rsidR="00435CEE">
        <w:rPr>
          <w:lang w:val="en-CA"/>
        </w:rPr>
        <w:t>, the merits of improving the solutions text-mining algorithm rely on other data (ephys, neuron types and basic metadata) being available for the text-mined articles. Therefore, until robust text-mining algorithms are implemented to collect such data, there is little profit to be gained for the time spent on improving the solutions extraction algorithm.</w:t>
      </w:r>
    </w:p>
    <w:p w14:paraId="4C65EEE1" w14:textId="77777777" w:rsidR="00435CEE" w:rsidRDefault="00435CEE" w:rsidP="00435CEE">
      <w:pPr>
        <w:rPr>
          <w:lang w:val="en-CA"/>
        </w:rPr>
      </w:pPr>
    </w:p>
    <w:p w14:paraId="7D8A0733" w14:textId="1E5B03C3" w:rsidR="00435CEE" w:rsidRDefault="00435CEE" w:rsidP="00435CEE">
      <w:pPr>
        <w:rPr>
          <w:lang w:val="en-CA"/>
        </w:rPr>
      </w:pPr>
      <w:r>
        <w:rPr>
          <w:lang w:val="en-CA"/>
        </w:rPr>
        <w:lastRenderedPageBreak/>
        <w:t>Throughout the course of this project, I helped to assemble and train the NeuroElectro curation team. It proved to be an invaluable asset in expanding the NeuroElectro database: over the course of 2 years the database grew from ~300 curated articles to nearly 900. Assisting the curators in their task, I developed an online curation interface, integr</w:t>
      </w:r>
      <w:r w:rsidR="008F586D">
        <w:rPr>
          <w:lang w:val="en-CA"/>
        </w:rPr>
        <w:t>ated into NeuroElectro (Figure 3</w:t>
      </w:r>
      <w:r>
        <w:rPr>
          <w:lang w:val="en-CA"/>
        </w:rPr>
        <w:t>). Its detailed description, curation speed and quality improvement metrics will be included into the future NeuroElectro paper. NeuroElectro primarily stores data</w:t>
      </w:r>
      <w:r w:rsidR="004317E6">
        <w:rPr>
          <w:lang w:val="en-CA"/>
        </w:rPr>
        <w:t xml:space="preserve"> from</w:t>
      </w:r>
      <w:r>
        <w:rPr>
          <w:lang w:val="en-CA"/>
        </w:rPr>
        <w:t xml:space="preserve"> ephys tables that was reported under normal control conditions, meaning that</w:t>
      </w:r>
      <w:r w:rsidR="00E4035B">
        <w:rPr>
          <w:lang w:val="en-CA"/>
        </w:rPr>
        <w:t xml:space="preserve"> with the old interface</w:t>
      </w:r>
      <w:r>
        <w:rPr>
          <w:lang w:val="en-CA"/>
        </w:rPr>
        <w:t xml:space="preserve"> there was no way to fully annotate ephys experiments that studied the effects of experimental condition (temperature, animal age, solution compositions, etc.) changes on the ephys properties. The new interface enabled the addition of metadata types </w:t>
      </w:r>
      <w:r w:rsidR="00DF4AFF">
        <w:rPr>
          <w:lang w:val="en-CA"/>
        </w:rPr>
        <w:t>tracked by NeuroElectro (Table 3</w:t>
      </w:r>
      <w:r>
        <w:rPr>
          <w:lang w:val="en-CA"/>
        </w:rPr>
        <w:t xml:space="preserve">) to the columns of ephys data tables. Thus, the </w:t>
      </w:r>
      <w:r w:rsidR="00BB56D4">
        <w:rPr>
          <w:lang w:val="en-CA"/>
        </w:rPr>
        <w:t xml:space="preserve">new </w:t>
      </w:r>
      <w:r>
        <w:rPr>
          <w:lang w:val="en-CA"/>
        </w:rPr>
        <w:t xml:space="preserve">curation interface not only assisted in increasing the number of </w:t>
      </w:r>
      <w:r w:rsidR="00A511B4">
        <w:rPr>
          <w:lang w:val="en-CA"/>
        </w:rPr>
        <w:t xml:space="preserve">curated </w:t>
      </w:r>
      <w:r>
        <w:rPr>
          <w:lang w:val="en-CA"/>
        </w:rPr>
        <w:t xml:space="preserve">neurophysiology articles stored in the NeuroElectro database, but it also enabled us to gather more data from </w:t>
      </w:r>
      <w:r w:rsidR="00C05337">
        <w:rPr>
          <w:lang w:val="en-CA"/>
        </w:rPr>
        <w:t>papers that alter experimental conditions during the experiment.</w:t>
      </w:r>
    </w:p>
    <w:p w14:paraId="33432B16" w14:textId="77777777" w:rsidR="00435CEE" w:rsidRDefault="00435CEE" w:rsidP="00435CEE">
      <w:pPr>
        <w:rPr>
          <w:lang w:val="en-CA"/>
        </w:rPr>
      </w:pPr>
    </w:p>
    <w:p w14:paraId="32D8B2B3" w14:textId="3490DB71" w:rsidR="00435CEE" w:rsidRDefault="00435CEE" w:rsidP="00435CEE">
      <w:pPr>
        <w:rPr>
          <w:lang w:val="en-CA"/>
        </w:rPr>
      </w:pPr>
      <w:r>
        <w:rPr>
          <w:lang w:val="en-CA"/>
        </w:rPr>
        <w:t>One of the most important rules the NeuroElectro curation team had to follow was</w:t>
      </w:r>
      <w:r w:rsidR="00AB3DD4">
        <w:rPr>
          <w:lang w:val="en-CA"/>
        </w:rPr>
        <w:t xml:space="preserve"> the “15-minute rule”. It states</w:t>
      </w:r>
      <w:r>
        <w:rPr>
          <w:lang w:val="en-CA"/>
        </w:rPr>
        <w:t xml:space="preserve"> that if a curator is spending more than 15 minutes on curating a single article, they should instead skip it, because with almost 100,000 articles available for curation more data could be gained from several simple-to-curate articles than from a single complicated paper. </w:t>
      </w:r>
      <w:r w:rsidR="00C117EE">
        <w:rPr>
          <w:lang w:val="en-CA"/>
        </w:rPr>
        <w:t>A</w:t>
      </w:r>
      <w:r w:rsidR="005E5B00">
        <w:rPr>
          <w:lang w:val="en-CA"/>
        </w:rPr>
        <w:t>ne</w:t>
      </w:r>
      <w:r w:rsidR="00C117EE">
        <w:rPr>
          <w:lang w:val="en-CA"/>
        </w:rPr>
        <w:t>cdotally</w:t>
      </w:r>
      <w:r>
        <w:rPr>
          <w:lang w:val="en-CA"/>
        </w:rPr>
        <w:t>, the curation quality tends to decrease with the in</w:t>
      </w:r>
      <w:r w:rsidR="00BA04B5">
        <w:rPr>
          <w:lang w:val="en-CA"/>
        </w:rPr>
        <w:t>crease in article’s complexity</w:t>
      </w:r>
      <w:r>
        <w:rPr>
          <w:lang w:val="en-CA"/>
        </w:rPr>
        <w:t>. Because an article had to be curated inside the 15-minute window, the chemical compound concentrations extraction step was not included into the normal curation protocol. Thus, it was designed to be accurate enough (F</w:t>
      </w:r>
      <w:r w:rsidRPr="00AE32C9">
        <w:rPr>
          <w:vertAlign w:val="subscript"/>
          <w:lang w:val="en-CA"/>
        </w:rPr>
        <w:t>1</w:t>
      </w:r>
      <w:r>
        <w:rPr>
          <w:lang w:val="en-CA"/>
        </w:rPr>
        <w:t xml:space="preserve"> score of 0.97 for major ions and 0.84 for other </w:t>
      </w:r>
      <w:r>
        <w:rPr>
          <w:lang w:val="en-CA"/>
        </w:rPr>
        <w:lastRenderedPageBreak/>
        <w:t>compounds) to enable the downstream analysis. The main error causes are misspellings and inconsistencies. The concentration extraction algorithm cannot accommodate for any mistakes in the spellings of major ions or other compound abbreviations, because of how short their names are, a single letter variation could mean an entirely different compound. The algorithm assumes that the separator (comma, semicolon) that is used to split up the first few compound concentrations would be consistently used throughout the recipe, but that is not always the case.</w:t>
      </w:r>
      <w:r w:rsidR="00D52026">
        <w:rPr>
          <w:lang w:val="en-CA"/>
        </w:rPr>
        <w:t xml:space="preserve"> Standardizing </w:t>
      </w:r>
      <w:r w:rsidR="00834FE1">
        <w:rPr>
          <w:lang w:val="en-CA"/>
        </w:rPr>
        <w:t xml:space="preserve">the practices of reporting experimental conditions </w:t>
      </w:r>
      <w:r w:rsidR="00F9381F">
        <w:rPr>
          <w:lang w:val="en-CA"/>
        </w:rPr>
        <w:t xml:space="preserve">used in electrophysiological experiments </w:t>
      </w:r>
      <w:r w:rsidR="0085148D">
        <w:rPr>
          <w:lang w:val="en-CA"/>
        </w:rPr>
        <w:t>could</w:t>
      </w:r>
      <w:r w:rsidR="00F9381F">
        <w:rPr>
          <w:lang w:val="en-CA"/>
        </w:rPr>
        <w:t xml:space="preserve"> increase </w:t>
      </w:r>
      <w:r w:rsidR="0008198F">
        <w:rPr>
          <w:lang w:val="en-CA"/>
        </w:rPr>
        <w:t>the effectiveness</w:t>
      </w:r>
      <w:r w:rsidR="002664CF">
        <w:rPr>
          <w:lang w:val="en-CA"/>
        </w:rPr>
        <w:t xml:space="preserve"> of text-mining </w:t>
      </w:r>
      <w:r w:rsidR="00402FC4">
        <w:rPr>
          <w:lang w:val="en-CA"/>
        </w:rPr>
        <w:t>them</w:t>
      </w:r>
      <w:r w:rsidR="002664CF">
        <w:rPr>
          <w:lang w:val="en-CA"/>
        </w:rPr>
        <w:t xml:space="preserve"> in the future.</w:t>
      </w:r>
    </w:p>
    <w:p w14:paraId="3E4C5059" w14:textId="77777777" w:rsidR="00435CEE" w:rsidRDefault="00435CEE" w:rsidP="00435CEE">
      <w:pPr>
        <w:rPr>
          <w:lang w:val="en-CA"/>
        </w:rPr>
      </w:pPr>
    </w:p>
    <w:p w14:paraId="10B33F93" w14:textId="77777777" w:rsidR="00435CEE" w:rsidRDefault="00435CEE" w:rsidP="00435CEE">
      <w:pPr>
        <w:rPr>
          <w:lang w:val="en-CA"/>
        </w:rPr>
      </w:pPr>
    </w:p>
    <w:p w14:paraId="479AAAB1" w14:textId="119AE13D" w:rsidR="00435CEE" w:rsidRDefault="000927F5" w:rsidP="00EA5837">
      <w:pPr>
        <w:pStyle w:val="Heading4"/>
      </w:pPr>
      <w:bookmarkStart w:id="447" w:name="_Toc468464425"/>
      <w:r>
        <w:t>Trends in experimental solution recipes</w:t>
      </w:r>
      <w:bookmarkEnd w:id="447"/>
    </w:p>
    <w:p w14:paraId="13931C4C" w14:textId="77777777" w:rsidR="00435CEE" w:rsidRDefault="00435CEE" w:rsidP="00435CEE">
      <w:pPr>
        <w:rPr>
          <w:lang w:val="en-CA"/>
        </w:rPr>
      </w:pPr>
    </w:p>
    <w:p w14:paraId="0DB15AD7" w14:textId="70712690" w:rsidR="00435CEE" w:rsidRDefault="00435CEE" w:rsidP="00435CEE">
      <w:pPr>
        <w:rPr>
          <w:lang w:val="en-CA"/>
        </w:rPr>
      </w:pPr>
      <w:r>
        <w:rPr>
          <w:lang w:val="en-CA"/>
        </w:rPr>
        <w:t>Major ion (Na, K, Cl, Ca, Mg) concentrations used in extracellular solution recipes resemble normal distributions, which could mean that</w:t>
      </w:r>
      <w:r w:rsidR="003A3C12">
        <w:rPr>
          <w:lang w:val="en-CA"/>
        </w:rPr>
        <w:t>, historically,</w:t>
      </w:r>
      <w:r w:rsidR="00FA1F4F">
        <w:rPr>
          <w:lang w:val="en-CA"/>
        </w:rPr>
        <w:t xml:space="preserve"> several</w:t>
      </w:r>
      <w:r>
        <w:rPr>
          <w:lang w:val="en-CA"/>
        </w:rPr>
        <w:t xml:space="preserve"> different labs measured these ionic concentrations in cerebrospinal fluids of animal brains (most of NeuroElectro data comes from mice and rats). </w:t>
      </w:r>
      <w:r w:rsidR="00BD4405">
        <w:rPr>
          <w:lang w:val="en-CA"/>
        </w:rPr>
        <w:t>Then, throughout the years the ion concentrations were tweaked slight</w:t>
      </w:r>
      <w:r w:rsidR="00757DBC">
        <w:rPr>
          <w:lang w:val="en-CA"/>
        </w:rPr>
        <w:t xml:space="preserve">ly around the reported values. </w:t>
      </w:r>
      <w:r>
        <w:rPr>
          <w:lang w:val="en-CA"/>
        </w:rPr>
        <w:t xml:space="preserve">Another possibility is that students tend to inherit solution recipes from their supervisors, occasionally tweaking the major ion concentrations slightly. This implies that in the beginning of neuron electrophysiology there was a common ancestor who designed the first ACSF. </w:t>
      </w:r>
      <w:r w:rsidR="00D07028">
        <w:rPr>
          <w:lang w:val="en-CA"/>
        </w:rPr>
        <w:t>A likely candidate for the role could be Sydney Ringer</w:t>
      </w:r>
      <w:r w:rsidR="00273B9B">
        <w:rPr>
          <w:lang w:val="en-CA"/>
        </w:rPr>
        <w:t>, who</w:t>
      </w:r>
      <w:r w:rsidR="00A84D97">
        <w:rPr>
          <w:lang w:val="en-CA"/>
        </w:rPr>
        <w:t xml:space="preserve"> </w:t>
      </w:r>
      <w:r w:rsidR="00273B9B">
        <w:rPr>
          <w:lang w:val="en-CA"/>
        </w:rPr>
        <w:t xml:space="preserve">in 1882-1885 determined that the recipe for the physiological solution </w:t>
      </w:r>
      <w:r w:rsidR="006136E4">
        <w:rPr>
          <w:lang w:val="en-CA"/>
        </w:rPr>
        <w:t xml:space="preserve">perfusing a </w:t>
      </w:r>
      <w:r w:rsidR="00F003D2">
        <w:rPr>
          <w:lang w:val="en-CA"/>
        </w:rPr>
        <w:t>frog’s</w:t>
      </w:r>
      <w:r w:rsidR="006136E4">
        <w:rPr>
          <w:lang w:val="en-CA"/>
        </w:rPr>
        <w:t xml:space="preserve"> beating</w:t>
      </w:r>
      <w:r w:rsidR="00F003D2">
        <w:rPr>
          <w:lang w:val="en-CA"/>
        </w:rPr>
        <w:t xml:space="preserve"> heart </w:t>
      </w:r>
      <w:r w:rsidR="00D54AE8">
        <w:rPr>
          <w:lang w:val="en-CA"/>
        </w:rPr>
        <w:t xml:space="preserve">must contain sodium, potassium and calcium </w:t>
      </w:r>
      <w:r w:rsidR="00E93E84">
        <w:rPr>
          <w:lang w:val="en-CA"/>
        </w:rPr>
        <w:t xml:space="preserve">in certain proportions </w:t>
      </w:r>
      <w:r w:rsidR="00861E4B">
        <w:rPr>
          <w:lang w:val="en-CA"/>
        </w:rPr>
        <w:fldChar w:fldCharType="begin"/>
      </w:r>
      <w:r w:rsidR="00861E4B">
        <w:rPr>
          <w:lang w:val="en-CA"/>
        </w:rPr>
        <w:instrText xml:space="preserve"> ADDIN ZOTERO_ITEM CSL_CITATION {"citationID":"7vf5rf4gr","properties":{"formattedCitation":"(Hille,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861E4B">
        <w:rPr>
          <w:lang w:val="en-CA"/>
        </w:rPr>
        <w:fldChar w:fldCharType="separate"/>
      </w:r>
      <w:r w:rsidR="00861E4B">
        <w:rPr>
          <w:noProof/>
          <w:lang w:val="en-CA"/>
        </w:rPr>
        <w:t>(Hille, 1984)</w:t>
      </w:r>
      <w:r w:rsidR="00861E4B">
        <w:rPr>
          <w:lang w:val="en-CA"/>
        </w:rPr>
        <w:fldChar w:fldCharType="end"/>
      </w:r>
      <w:r w:rsidR="00A84D97">
        <w:rPr>
          <w:lang w:val="en-CA"/>
        </w:rPr>
        <w:t>.</w:t>
      </w:r>
      <w:r w:rsidR="006B0230">
        <w:rPr>
          <w:lang w:val="en-CA"/>
        </w:rPr>
        <w:t xml:space="preserve"> </w:t>
      </w:r>
      <w:r>
        <w:rPr>
          <w:lang w:val="en-CA"/>
        </w:rPr>
        <w:t xml:space="preserve">Naturally, the true reason could be a combination of the two proposed explanations, or something else entirely. </w:t>
      </w:r>
      <w:r>
        <w:rPr>
          <w:lang w:val="en-CA"/>
        </w:rPr>
        <w:lastRenderedPageBreak/>
        <w:t xml:space="preserve">Only two other compounds, besides the major ions, were detected in ACSF recipes: glucose and HEPES. Glucose is very consistently included into extracellular solutions, albeit at different concentrations, because neurons become irreversibly damaged if deprived of glucose for extended periods of time </w:t>
      </w:r>
      <w:r w:rsidR="00644177">
        <w:rPr>
          <w:lang w:val="en-CA"/>
        </w:rPr>
        <w:fldChar w:fldCharType="begin"/>
      </w:r>
      <w:r w:rsidR="00644177">
        <w:rPr>
          <w:lang w:val="en-CA"/>
        </w:rPr>
        <w:instrText xml:space="preserve"> ADDIN ZOTERO_ITEM CSL_CITATION {"citationID":"6nudre31v","properties":{"formattedCitation":"(Burdakov et al., 2005; Routh et al., 2004)","plainCitation":"(Burdakov et al., 2005; Routh et al., 2004)"},"citationItems":[{"id":10264,"uris":["http://zotero.org/users/2034786/items/UNAURHMH"],"uri":["http://zotero.org/users/2034786/items/UNAURHMH"],"itemData":{"id":10264,"type":"article-journal","title":"Glucose-sensing neurons of the hypothalamus","container-title":"Philosophical Transactions of the Royal Society B: Biological Sciences","page":"2227-2235","volume":"360","issue":"1464","source":"PubMed Central","abstract":"Specialized subgroups of hypothalamic neurons exhibit specific excitatory or inhibitory electrical responses to changes in extracellular levels of glucose. Glucose-excited neurons were traditionally assumed to employ a ‘β-cell’ glucose-sensing strategy, where glucose elevates cytosolic ATP, which closes KATP channels containing Kir6.2 subunits, causing depolarization and increased excitability. Recent findings indicate that although elements of this canonical model are functional in some hypothalamic cells, this pathway is not universally essential for excitation of glucose-sensing neurons by glucose. Thus glucose-induced excitation of arcuate nucleus neurons was recently reported in mice lacking Kir6.2, and no significant increases in cytosolic ATP levels could be detected in hypothalamic neurons after changes in extracellular glucose. Possible alternative glucose-sensing strategies include electrogenic glucose entry, glucose-induced release of glial lactate, and extracellular glucose receptors. Glucose-induced electrical inhibition is much less understood than excitation, and has been proposed to involve reduction in the depolarizing activity of the Na+/K+ pump, or activation of a hyperpolarizing Cl− current. Investigations of neurotransmitter identities of glucose-sensing neurons are beginning to provide detailed information about their physiological roles. In the mouse lateral hypothalamus, orexin/hypocretin neurons (which promote wakefulness, locomotor activity and foraging) are glucose-inhibited, whereas melanin-concentrating hormone neurons (which promote sleep and energy conservation) are glucose-excited. In the hypothalamic arcuate nucleus, excitatory actions of glucose on anorexigenic POMC neurons in mice have been reported, while the appetite-promoting NPY neurons may be directly inhibited by glucose. These results stress the fundamental importance of hypothalamic glucose-sensing neurons in orchestrating sleep-wake cycles, energy expenditure and feeding behaviour.","DOI":"10.1098/rstb.2005.1763","ISSN":"0962-8436","note":"PMID: 16321792\nPMCID: PMC1569598","journalAbbreviation":"Philos Trans R Soc Lond B Biol Sci","author":[{"family":"Burdakov","given":"Denis"},{"family":"Luckman","given":"Simon M"},{"family":"Verkhratsky","given":"Alexei"}],"issued":{"date-parts":[["2005",12,29]]}}},{"id":10267,"uris":["http://zotero.org/users/2034786/items/A68XQQBN"],"uri":["http://zotero.org/users/2034786/items/A68XQQBN"],"itemData":{"id":10267,"type":"article-journal","title":"The role of glucosensing neurons in the detection of hypoglycemia","container-title":"Diabetes Technology &amp; Therapeutics","page":"413-421","volume":"6","issue":"3","source":"PubMed","abstract":"Hypoglycemia is a life-threatening side effect of intensive insulin therapy in Type 1 diabetic patients. The ability to detect hypoglycemia and restore blood glucose levels to normal is of critical concern to the brain since glucose is its preferred fuel. When plasma glucose levels fall, powerful hormonal and sympathoadrenal mechanisms respond to restore blood glucose levels to normal. These mechanisms are believed to be initiated by diverse populations of glucose sensors, which are located centrally as well as peripherally. The exact contribution of each of these individual glucose sensors to the regulation of glucose homeostasis is not known at this time. This review focuses on the diversity of central and peripheral glucose sensors and the mechanisms by which they sense glucose.","DOI":"10.1089/152091504774198133","ISSN":"1520-9156","note":"PMID: 15198847","journalAbbreviation":"Diabetes Technol. Ther.","language":"ENG","author":[{"family":"Routh","given":"Vanessa H."},{"family":"Song","given":"Zhentao"},{"family":"Liu","given":"Xiaohong"}],"issued":{"date-parts":[["2004",6]]}}}],"schema":"https://github.com/citation-style-language/schema/raw/master/csl-citation.json"} </w:instrText>
      </w:r>
      <w:r w:rsidR="00644177">
        <w:rPr>
          <w:lang w:val="en-CA"/>
        </w:rPr>
        <w:fldChar w:fldCharType="separate"/>
      </w:r>
      <w:r w:rsidR="00644177">
        <w:rPr>
          <w:noProof/>
          <w:lang w:val="en-CA"/>
        </w:rPr>
        <w:t>(Burdakov et al., 2005; Routh et al., 2004)</w:t>
      </w:r>
      <w:r w:rsidR="00644177">
        <w:rPr>
          <w:lang w:val="en-CA"/>
        </w:rPr>
        <w:fldChar w:fldCharType="end"/>
      </w:r>
      <w:r>
        <w:rPr>
          <w:lang w:val="en-CA"/>
        </w:rPr>
        <w:t xml:space="preserve">. HEPES is generally used for its pH buffering properties, however only a small subset of papers (~10%) use it externally, other papers adjust the pH by </w:t>
      </w:r>
      <w:r w:rsidR="00A16EB3">
        <w:rPr>
          <w:lang w:val="en-CA"/>
        </w:rPr>
        <w:t>adding</w:t>
      </w:r>
      <w:r>
        <w:rPr>
          <w:lang w:val="en-CA"/>
        </w:rPr>
        <w:t xml:space="preserve"> small amounts of a</w:t>
      </w:r>
      <w:r w:rsidR="009949D8">
        <w:rPr>
          <w:lang w:val="en-CA"/>
        </w:rPr>
        <w:t xml:space="preserve"> strong base or acid into ACSF </w:t>
      </w:r>
      <w:r w:rsidR="00F4335F">
        <w:rPr>
          <w:lang w:val="en-CA"/>
        </w:rPr>
        <w:fldChar w:fldCharType="begin"/>
      </w:r>
      <w:r w:rsidR="00F4335F">
        <w:rPr>
          <w:lang w:val="en-CA"/>
        </w:rPr>
        <w:instrText xml:space="preserve"> ADDIN ZOTERO_ITEM CSL_CITATION {"citationID":"ccnjlspm9","properties":{"formattedCitation":"(Boehlen et al., 2013; Koyama and Appel, 2006)","plainCitation":"(Boehlen et al., 2013; Koyama and Appel, 2006)"},"citationItems":[{"id":10323,"uris":["http://zotero.org/users/2034786/items/P5S6KM7W"],"uri":["http://zotero.org/users/2034786/items/P5S6KM7W"],"itemData":{"id":10323,"type":"article-journal","title":"Contribution of near-threshold currents to intrinsic oscillatory activity in rat medial entorhinal cortex layer II stellate cells","container-title":"Journal of Neurophysiology","page":"445-463","volume":"109","issue":"2","source":"jn.physiology.org.ezproxy.library.ubc.ca","abstract":"The temporal lobe is well known for its oscillatory activity associated with exploration, navigation, and learning. Intrinsic membrane potential oscillations (MPOs) and resonance of stellate cells (SCs) in layer II of the entorhinal cortex are thought to contribute to network oscillations and thereby to the encoding of spatial information. Generation of both MPOs and resonance relies on the expression of specific voltage-dependent ion currents such as the hyperpolarization-activated cation current (IH), the persistent sodium current (INaP), and the noninactivating muscarine-modulated potassium current (IM). However, the differential contributions of these currents remain a matter of debate. We therefore examined how they modify neuronal excitability near threshold and generation of near-threshold MPOs and resonance in vitro. We found that resonance mainly relied on IH and was reduced by IH blockers and modulated by cAMP and an IM enhancer but that neither of the currents exhibited full control over MPOs in these cells. As previously reported, IH controlled a theta-frequency component of MPOs such that blockade of IH resulted in fewer regular oscillations that retained low-frequency components and high peak amplitude. However, pharmacological inhibition and augmentation of IM also affected MPO frequencies and amplitudes. In contrast to other cell types, inhibition of INaP did not result in suppression of MPOs but only in a moderation of their properties. We reproduced the experimentally observed effects in a single-compartment stochastic model of SCs, providing further insight into the interactions between different ionic conductances.","DOI":"10.1152/jn.00743.2011","ISSN":"0022-3077, 1522-1598","note":"PMID: 23076110","language":"en","author":[{"family":"Boehlen","given":"Anne"},{"family":"Henneberger","given":"Christian"},{"family":"Heinemann","given":"Uwe"},{"family":"Erchova","given":"Irina"}],"issued":{"date-parts":[["2013",1,15]]}}},{"id":10320,"uris":["http://zotero.org/users/2034786/items/7PZ6HFE8"],"uri":["http://zotero.org/users/2034786/items/7PZ6HFE8"],"itemData":{"id":10320,"type":"article-journal","title":"Characterization of M-Current in Ventral Tegmental Area Dopamine Neurons","container-title":"Journal of Neurophysiology","page":"535-543","volume":"96","issue":"2","source":"jn.physiology.org.ezproxy.library.ubc.ca","abstract":"M-current (IM) is a voltage-gated potassium current (KCNQ type) that affects neuronal excitability and is modulated by some drugs of abuse. Ventral tegmental area (VTA) dopamine (DA) neurons are important for the reinforcing effects of drugs of abuse. Therefore we studied IM in acutely dissociated rat DA VTA neurons with nystatin-perforated patch recording. The standard deactivation protocol was used to measure IM during voltage-clamp recording with hyperpolarizing voltage steps to −65 mV (in 10-mV increments) from a holding potential of −25 mV. IM amplitude was voltage dependent and maximal current amplitude was detected at −45 mV. The deactivation time constant of IM was voltage dependent and became shorter at more negative voltages. The IM/KCNQ antagonist XE991 (0.3–30 μM) caused a concentration-dependent reduction in IM amplitude with an IC50 of 0.71 μM. Tetraethylammonium (TEA, 0.3–10 mM) caused a concentration-dependent inhibition of IM with an IC50 of 1.56 mM. In current-clamp recordings, all DA VTA neurons were spontaneously active. Analysis of evoked action potential shape indicated that XE991 (1–10 μM) reduced the fast and slow components of the spike afterhyperpolarization (AHP) without affecting the middle component of the AHP. Action potential amplitude, duration, and threshold were not affected by XE991. In addition, 10 μM XE991 significantly shortened the interspike intervals in evoked spike trains. In conclusion, IM is active near threshold in DA VTA neurons, is blocked by XE991 (10 μM) and TEA (10 mM), may contribute to the shape of the AHP, and may decrease excitability of these neurons.","DOI":"10.1152/jn.00574.2005","ISSN":"0022-3077, 1522-1598","note":"PMID: 16394077","language":"en","author":[{"family":"Koyama","given":"Susumu"},{"family":"Appel","given":"Sarah B."}],"issued":{"date-parts":[["2006",8,1]]}}}],"schema":"https://github.com/citation-style-language/schema/raw/master/csl-citation.json"} </w:instrText>
      </w:r>
      <w:r w:rsidR="00F4335F">
        <w:rPr>
          <w:lang w:val="en-CA"/>
        </w:rPr>
        <w:fldChar w:fldCharType="separate"/>
      </w:r>
      <w:r w:rsidR="00F4335F">
        <w:rPr>
          <w:noProof/>
          <w:lang w:val="en-CA"/>
        </w:rPr>
        <w:t>(Boehlen et al., 2013; Koyama and Appel, 2006)</w:t>
      </w:r>
      <w:r w:rsidR="00F4335F">
        <w:rPr>
          <w:lang w:val="en-CA"/>
        </w:rPr>
        <w:fldChar w:fldCharType="end"/>
      </w:r>
      <w:r w:rsidR="00F4335F">
        <w:rPr>
          <w:lang w:val="en-CA"/>
        </w:rPr>
        <w:t>.</w:t>
      </w:r>
    </w:p>
    <w:p w14:paraId="67F6ABAA" w14:textId="77777777" w:rsidR="00435CEE" w:rsidRDefault="00435CEE" w:rsidP="00435CEE">
      <w:pPr>
        <w:rPr>
          <w:lang w:val="en-CA"/>
        </w:rPr>
      </w:pPr>
    </w:p>
    <w:p w14:paraId="7D24967C" w14:textId="3CBF59A4" w:rsidR="00435CEE" w:rsidRDefault="00435CEE" w:rsidP="00435CEE">
      <w:pPr>
        <w:rPr>
          <w:lang w:val="en-CA"/>
        </w:rPr>
      </w:pPr>
      <w:r>
        <w:rPr>
          <w:lang w:val="en-CA"/>
        </w:rPr>
        <w:t xml:space="preserve">Electrode solution compositions do not share the trends of extracellular solution recipes. Electrophysiologists tend to agree that including tiny amounts of GTP is good for the </w:t>
      </w:r>
      <w:r w:rsidR="00F0471F">
        <w:rPr>
          <w:lang w:val="en-CA"/>
        </w:rPr>
        <w:t>well</w:t>
      </w:r>
      <w:r w:rsidR="00C30764">
        <w:rPr>
          <w:lang w:val="en-CA"/>
        </w:rPr>
        <w:t>-</w:t>
      </w:r>
      <w:r w:rsidR="00F0471F">
        <w:rPr>
          <w:lang w:val="en-CA"/>
        </w:rPr>
        <w:t xml:space="preserve">being of the </w:t>
      </w:r>
      <w:r>
        <w:rPr>
          <w:lang w:val="en-CA"/>
        </w:rPr>
        <w:t>cells. However, other compounds that are routinely included into pipette solutions are used at two or more different concentration levels. The abundance or varying recipes might be explained by the need to tailor electrode solutions to the specific requirements of each experiment, even when using similar clamping techniques. Very few papers agree what the internal sodium and chloride concentrations should be, as they are almost uniformly distributed between 0 mM and 50 mM (skewed towards 0 mM).</w:t>
      </w:r>
    </w:p>
    <w:p w14:paraId="7FAE0B4E" w14:textId="77777777" w:rsidR="00435CEE" w:rsidRDefault="00435CEE" w:rsidP="00435CEE">
      <w:pPr>
        <w:rPr>
          <w:lang w:val="en-CA"/>
        </w:rPr>
      </w:pPr>
    </w:p>
    <w:p w14:paraId="52F49DB4" w14:textId="5530646D" w:rsidR="00EF1AFF" w:rsidRDefault="00435CEE" w:rsidP="00435CEE">
      <w:r>
        <w:rPr>
          <w:lang w:val="en-CA"/>
        </w:rPr>
        <w:t xml:space="preserve">The different ‘schools of thought’ represent the largest patch-clamp solution recipes trends I could identify. The reasons behind the extracellular Mg concentration separation into 1-1.5 mM or 2 – 2.5 mM bins remain unknown. I hypothesize that this effect could be an artifact of recipes being inherited through generations of electrophysiologists. On the other hand, </w:t>
      </w:r>
      <w:r>
        <w:t>in mid</w:t>
      </w:r>
      <w:r w:rsidR="00274DD0">
        <w:t>/late</w:t>
      </w:r>
      <w:r>
        <w:t xml:space="preserve">-2000’s electrophysiologists started to consistently add phosphocreatine to their internal solutions </w:t>
      </w:r>
      <w:r w:rsidR="00E30930">
        <w:fldChar w:fldCharType="begin"/>
      </w:r>
      <w:r w:rsidR="00E30930">
        <w:instrText xml:space="preserve"> ADDIN ZOTERO_ITEM CSL_CITATION {"citationID":"1gputbvjbr","properties":{"formattedCitation":"(Pilarski et al., 2011; Yang et al., 2013)","plainCitation":"(Pilarski et al., 2011; Yang et al., 2013)"},"citationItems":[{"id":10329,"uris":["http://zotero.org/users/2034786/items/RC9SR7D2"],"uri":["http://zotero.org/users/2034786/items/RC9SR7D2"],"itemData":{"id":10329,"type":"article-journal","title":"Developmental Nicotine Exposure Alters Neurotransmission and Excitability in Hypoglossal Motoneurons","container-title":"Journal of Neurophysiology","page":"423-433","volume":"105","issue":"1","source":"jn.physiology.org.ezproxy.library.ubc.ca","abstract":"Hypoglossal motoneurons (XII MNs) control muscles of the mammalian tongue and are rhythmically active during breathing. Acetylcholine (ACh) modulates XII MN activity by promoting the release of glutamate from neurons that express nicotinic ACh receptors (nAChRs). Chronic nicotine exposure alters nAChRs on neurons throughout the brain, including brain stem respiratory neurons. Here we test the hypothesis that developmental nicotine exposure (DNE) reduces excitatory synaptic input to XII MNs. Voltage-clamp experiments in rhythmically active medullary slices showed that the frequency of excitatory postsynaptic currents (EPSCs) onto XII MNs from DNE animals is reduced by 61% (DNE = 1.7 ± 0.4 events/s; control = 4.4 ± 0.6 events/s; P &lt; 0.002). We also examine the intrinsic excitability of XII MNs to test whether cells from DNE animals have altered membrane properties. Current-clamp experiments showed XII MNs from DNE animals had higher intrinsic excitability, as evaluated by measuring their response to injected current. DNE cells had high-input resistances (DNE = 131.9 ± 13.7 MΩ, control = 78.6 ± 9.7 MΩ, P &lt; 0.008), began firing at lower current levels (DNE = 144 ± 22 pA, control = 351 ± 45 pA, P &lt; 0.003), and exhibited higher frequency–current gain values (DNE = 0.087 ± 0.012 Hz/pA, control = 0.050 ± 0.004 Hz/pA, P &lt; 0.02). Taken together, our data show previously unreported effects of DNE on XII MN function and may also help to explain the association between DNE and the incidence of central and obstructive apneas.","DOI":"10.1152/jn.00876.2010","ISSN":"0022-3077, 1522-1598","note":"PMID: 21068261","language":"en","author":[{"family":"Pilarski","given":"Jason Q."},{"family":"Wakefield","given":"Hilary E."},{"family":"Fuglevand","given":"Andrew J."},{"family":"Levine","given":"Richard B."},{"family":"Fregosi","given":"Ralph F."}],"issued":{"date-parts":[["2011",1,1]]}}},{"id":10326,"uris":["http://zotero.org/users/2034786/items/GGMD3VRG"],"uri":["http://zotero.org/users/2034786/items/GGMD3VRG"],"itemData":{"id":10326,"type":"article-journal","title":"Distinct Balance of Excitation and Inhibition in an Interareal Feedforward and Feedback Circuit of Mouse Visual Cortex","container-title":"Journal of Neuroscience","page":"17373-17384","volume":"33","issue":"44","source":"www.jneurosci.org.ezproxy.library.ubc.ca","abstract":"Mouse visual cortex is subdivided into multiple distinct, hierarchically organized areas that are interconnected through feedforward (FF) and feedback (FB) pathways. The principal synaptic targets of FF and FB axons that reciprocally interconnect primary visual cortex (V1) with the higher lateromedial extrastriate area (LM) are pyramidal cells (Pyr) and parvalbumin (PV)-expressing GABAergic interneurons. Recordings in slices of mouse visual cortex have shown that layer 2/3 Pyr cells receive excitatory monosynaptic FF and FB inputs, which are opposed by disynaptic inhibition. Most notably, inhibition is stronger in the FF than FB pathway, suggesting pathway-specific organization of feedforward inhibition (FFI). To explore the hypothesis that this difference is due to diverse pathway-specific strengths of the inputs to PV neurons we have performed subcellular Channelrhodopsin-2-assisted circuit mapping in slices of mouse visual cortex. Whole-cell patch-clamp recordings were obtained from retrobead-labeled FFV1→LM- and FBLM→V1-projecting Pyr cells, as well as from tdTomato-expressing PV neurons. The results show that the FFV1→LM pathway provides on average 3.7-fold stronger depolarizing input to layer 2/3 inhibitory PV neurons than to neighboring excitatory Pyr cells. In the FBLM→V1 pathway, depolarizing inputs to layer 2/3 PV neurons and Pyr cells were balanced. Balanced inputs were also found in the FFV1→LM pathway to layer 5 PV neurons and Pyr cells, whereas FBLM→V1 inputs to layer 5 were biased toward Pyr cells. The findings indicate that FFI in FFV1→LM and FBLM→V1 circuits are organized in a pathway- and lamina-specific fashion.","DOI":"10.1523/JNEUROSCI.2515-13.2013","ISSN":"0270-6474, 1529-2401","note":"PMID: 24174670","journalAbbreviation":"J. Neurosci.","language":"en","author":[{"family":"Yang","given":"Weiguo"},{"family":"Carrasquillo","given":"Yarimar"},{"family":"Hooks","given":"Bryan M."},{"family":"Nerbonne","given":"Jeanne M."},{"family":"Burkhalter","given":"Andreas"}],"issued":{"date-parts":[["2013",10,30]]}}}],"schema":"https://github.com/citation-style-language/schema/raw/master/csl-citation.json"} </w:instrText>
      </w:r>
      <w:r w:rsidR="00E30930">
        <w:fldChar w:fldCharType="separate"/>
      </w:r>
      <w:r w:rsidR="00E30930">
        <w:rPr>
          <w:noProof/>
        </w:rPr>
        <w:t>(Pilarski et al., 2011; Yang et al., 2013)</w:t>
      </w:r>
      <w:r w:rsidR="00E30930">
        <w:fldChar w:fldCharType="end"/>
      </w:r>
      <w:r>
        <w:t xml:space="preserve"> and, since Na</w:t>
      </w:r>
      <w:r>
        <w:rPr>
          <w:vertAlign w:val="subscript"/>
        </w:rPr>
        <w:t>2</w:t>
      </w:r>
      <w:r>
        <w:t xml:space="preserve">-phosphocreatine is a relatively </w:t>
      </w:r>
      <w:r>
        <w:lastRenderedPageBreak/>
        <w:t>inexpensive way to fulfill that goal when compared to K</w:t>
      </w:r>
      <w:r w:rsidRPr="00BB5D0B">
        <w:rPr>
          <w:vertAlign w:val="subscript"/>
        </w:rPr>
        <w:t>2</w:t>
      </w:r>
      <w:r>
        <w:t>-phosphocreatine</w:t>
      </w:r>
      <w:r w:rsidR="009A02ED">
        <w:t xml:space="preserve"> (71.5 USD/gram versus </w:t>
      </w:r>
      <w:r w:rsidR="00401039">
        <w:t>334 USD/gram</w:t>
      </w:r>
      <w:r w:rsidR="0013048A">
        <w:t xml:space="preserve">, on </w:t>
      </w:r>
      <w:r w:rsidR="005F51E8">
        <w:t>EMD Millipore website</w:t>
      </w:r>
      <w:r w:rsidR="00401039">
        <w:t>)</w:t>
      </w:r>
      <w:r>
        <w:t xml:space="preserve">, internal sodium concentrations started to increase. Surprisingly, my analysis has indicated a small positive correlation between internal sodium and chloride, implying that internal chloride concentrations also increased with time (not significantly, though). The changes in concentration values over time are likely caused by </w:t>
      </w:r>
      <w:r w:rsidR="00F550CB">
        <w:t xml:space="preserve">researchers </w:t>
      </w:r>
      <w:r w:rsidR="00D26523">
        <w:t>who</w:t>
      </w:r>
      <w:r>
        <w:t xml:space="preserve"> discover beneficial effects of certain chemicals on the state of neurons during electrophysiological experiments. It is possible that chloride concentrations increased because it was </w:t>
      </w:r>
      <w:r w:rsidR="00057901">
        <w:t>just the counter-ion for an</w:t>
      </w:r>
      <w:r w:rsidR="00161595">
        <w:t xml:space="preserve">other chemical </w:t>
      </w:r>
      <w:r>
        <w:t xml:space="preserve">deemed beneficial for ephys recordings. Since NeuroElectro does not have an easy way of tracking new compounds being used in chemical solutions, we would have a difficult time identifying these over-time shifts in the concentrations of uncommonly used compounds. To address the issue in the future, it is possible to extend the NeuroElectro solutions text-mining algorithm to use a dictionary of all known chemical compounds. However, it is important to note that such an approach would introduce many instances of extremely rare compounds and no </w:t>
      </w:r>
      <w:r w:rsidR="00BE3822">
        <w:t xml:space="preserve">general </w:t>
      </w:r>
      <w:r>
        <w:t>conclusions could be drawn from such cases due to sparsity of data.</w:t>
      </w:r>
    </w:p>
    <w:p w14:paraId="0D52F1AA" w14:textId="5F66FB70" w:rsidR="00435CEE" w:rsidRPr="00EF1AFF" w:rsidRDefault="00EF1AFF" w:rsidP="00EF1AFF">
      <w:pPr>
        <w:spacing w:line="240" w:lineRule="auto"/>
      </w:pPr>
      <w:r>
        <w:br w:type="page"/>
      </w:r>
    </w:p>
    <w:p w14:paraId="420DB01E" w14:textId="2B5BA983" w:rsidR="00435CEE" w:rsidRDefault="006B7148" w:rsidP="00EA5837">
      <w:pPr>
        <w:pStyle w:val="Heading4"/>
      </w:pPr>
      <w:bookmarkStart w:id="448" w:name="_Toc468464426"/>
      <w:r>
        <w:lastRenderedPageBreak/>
        <w:t>Implications of m</w:t>
      </w:r>
      <w:r w:rsidR="00435CEE">
        <w:t>odeling</w:t>
      </w:r>
      <w:r w:rsidR="00D17B7D">
        <w:t xml:space="preserve"> study-to-study</w:t>
      </w:r>
      <w:r w:rsidR="00435CEE">
        <w:t xml:space="preserve"> electrophysiological variability</w:t>
      </w:r>
      <w:bookmarkEnd w:id="448"/>
    </w:p>
    <w:p w14:paraId="222A52EE" w14:textId="77777777" w:rsidR="00435CEE" w:rsidRDefault="00435CEE" w:rsidP="00435CEE">
      <w:pPr>
        <w:rPr>
          <w:lang w:val="en-CA"/>
        </w:rPr>
      </w:pPr>
    </w:p>
    <w:p w14:paraId="4CBC3ABE" w14:textId="16AE0625" w:rsidR="00435CEE" w:rsidRDefault="00435CEE" w:rsidP="00435CEE">
      <w:pPr>
        <w:rPr>
          <w:lang w:val="en-CA"/>
        </w:rPr>
      </w:pPr>
      <w:r>
        <w:rPr>
          <w:lang w:val="en-CA"/>
        </w:rPr>
        <w:t xml:space="preserve">The field of neuron electrophysiology has been in dire need of methods that enable better comparisons of ephys data between experiments. My analysis of electrophysiological data stored in NeuroElectro has shown that, even within similar types of neurons, ephys measurements cannot always be directly compared between experiments. Strikingly, even the well-defined hippocampal CA1 pyramidal neuron type has a wide range of reported resting membrane potential values: from -55.1 mV </w:t>
      </w:r>
      <w:r w:rsidR="00282196">
        <w:rPr>
          <w:lang w:val="en-CA"/>
        </w:rPr>
        <w:fldChar w:fldCharType="begin"/>
      </w:r>
      <w:r w:rsidR="00282196">
        <w:rPr>
          <w:lang w:val="en-CA"/>
        </w:rPr>
        <w:instrText xml:space="preserve"> ADDIN ZOTERO_ITEM CSL_CITATION {"citationID":"f4bpg0h5","properties":{"formattedCitation":"(Kim and Connors, 2012)","plainCitation":"(Kim and Connors, 2012)"},"citationItems":[{"id":9560,"uris":["http://zotero.org/groups/13293/items/C2RTZMP3"],"uri":["http://zotero.org/groups/13293/items/C2RTZMP3"],"itemData":{"id":9560,"type":"article-journal","title":"High temperatures alter physiological properties of pyramidal cells and inhibitory interneurons in hippocampus","container-title":"Frontiers in Cellular Neuroscience","page":"27","volume":"6","source":"Frontiers","abstract":"Temperature has multiple effects on neurons, yet little is known about the effects of high temperature on the physiology of mammalian central neurons. Hyperthermia can influence behavior and cause febrile seizures. We studied the effects of acute hyperthermia on the immature hippocampus in vitro by recording from pyramidal neurons and inhibitory oriens-lacunosum moleculare (O-LM) interneurons (identified by green fluorescent protein (GFP) expression in the GIN mouse line). Warming to 41°C caused depolarization, spontaneous action potentials, reduced input resistance and membrane time constant, and increased spontaneous synaptic activity of most pyramidal cells and O-LM interneurons. Pyramidal neurons of area CA3 were more strongly excited by hyperthermia than those of area CA1. About 90% of O-LM interneurons in both CA1 and CA3 increased their firing rates at hyperthermic temperatures; interneurons in CA3 fired faster than those in CA1 on average. Blockade of fast synaptic transmission did not abolish the effect of hyperthermia on neuronal excitability. Our results suggest that hyperthermia increases hippocampal excitability, particularly in seizure-prone area CA3, by altering the intrinsic membrane properties of pyramidal cells and interneurons.","DOI":"10.3389/fncel.2012.00027","journalAbbreviation":"Front. Cell. Neurosci","author":[{"family":"Kim","given":"Jennifer"},{"family":"Connors","given":"Barry"}],"issued":{"date-parts":[["2012"]]}}}],"schema":"https://github.com/citation-style-language/schema/raw/master/csl-citation.json"} </w:instrText>
      </w:r>
      <w:r w:rsidR="00282196">
        <w:rPr>
          <w:lang w:val="en-CA"/>
        </w:rPr>
        <w:fldChar w:fldCharType="separate"/>
      </w:r>
      <w:r w:rsidR="00282196">
        <w:rPr>
          <w:noProof/>
          <w:lang w:val="en-CA"/>
        </w:rPr>
        <w:t>(Kim and Connors, 2012)</w:t>
      </w:r>
      <w:r w:rsidR="00282196">
        <w:rPr>
          <w:lang w:val="en-CA"/>
        </w:rPr>
        <w:fldChar w:fldCharType="end"/>
      </w:r>
      <w:r>
        <w:rPr>
          <w:lang w:val="en-CA"/>
        </w:rPr>
        <w:t xml:space="preserve"> to -80.0 mV </w:t>
      </w:r>
      <w:r w:rsidR="00282196">
        <w:rPr>
          <w:lang w:val="en-CA"/>
        </w:rPr>
        <w:fldChar w:fldCharType="begin"/>
      </w:r>
      <w:r w:rsidR="00282196">
        <w:rPr>
          <w:lang w:val="en-CA"/>
        </w:rPr>
        <w:instrText xml:space="preserve"> ADDIN ZOTERO_ITEM CSL_CITATION {"citationID":"10cs74nn15","properties":{"formattedCitation":"(Booth et al., 2014)","plainCitation":"(Booth et al., 2014)"},"citationItems":[{"id":8747,"uris":["http://zotero.org/users/2034786/items/KXSQ447A"],"uri":["http://zotero.org/users/2034786/items/KXSQ447A"],"itemData":{"id":8747,"type":"article-journal","title":"Neurophysiological modification of CA1 pyramidal neurons in a transgenic mouse expressing a truncated form of disrupted-in-schizophrenia 1","container-title":"European Journal of Neuroscience","page":"1074-1090","volume":"39","issue":"7","source":"Wiley Online Library","abstract":"A t(1;11) balanced chromosomal translocation transects the Disc1 gene in a large Scottish family and produces genome-wide linkage to schizophrenia and recurrent major depressive disorder. This study describes our in vitro investigations into neurophysiological function in hippocampal area CA1 of a transgenic mouse (DISC1tr) that expresses a truncated version of DISC1 designed to reproduce aspects of the genetic situation in the Scottish t(1;11) pedigree. We employed both patch-clamp and extracellular recording methods in vitro to compare intrinsic properties and synaptic function and plasticity between DISC1tr animals and wild-type littermates. Patch-clamp analysis of CA1 pyramidal neurons (CA1-PNs) revealed no genotype dependence in multiple subthreshold parameters, including resting potential, input resistance, hyperpolarization-activated ‘sag’ and resonance properties. Suprathreshold stimuli revealed no alteration to action potential (AP) waveform, although the initial rate of AP production was higher in DISC1tr mice. No difference was observed in afterhyperpolarizing potentials following trains of 5–25 APs at 50 Hz. Patch-clamp analysis of synaptic responses in the Schaffer collateral commissural (SC) pathway indicated no genotype-dependence of paired pulse facilitation, excitatory postsynaptic potential summation or AMPA/NMDA ratio. Extracellular recordings also revealed an absence of changes to SC synaptic responses and indicated input–output and short-term plasticity were also unaltered in the temporoammonic (TA) input. However, in DISC1tr mice theta burst-induced long-term potentiation was enhanced in the SC pathway but completely lost in the TA pathway. These data demonstrate that expressing a truncated form of DISC1 affects intrinsic properties of CA1-PNs and produces pathway-specific effects on long-term synaptic plasticity.","DOI":"10.1111/ejn.12549","ISSN":"1460-9568","journalAbbreviation":"Eur J Neurosci","language":"en","author":[{"family":"Booth","given":"Clair A."},{"family":"Brown","given":"Jonathan T."},{"family":"Randall","given":"Andrew D."}],"issued":{"date-parts":[["2014",4,1]]}}}],"schema":"https://github.com/citation-style-language/schema/raw/master/csl-citation.json"} </w:instrText>
      </w:r>
      <w:r w:rsidR="00282196">
        <w:rPr>
          <w:lang w:val="en-CA"/>
        </w:rPr>
        <w:fldChar w:fldCharType="separate"/>
      </w:r>
      <w:r w:rsidR="00282196">
        <w:rPr>
          <w:noProof/>
          <w:lang w:val="en-CA"/>
        </w:rPr>
        <w:t>(Booth et al., 2014)</w:t>
      </w:r>
      <w:r w:rsidR="00282196">
        <w:rPr>
          <w:lang w:val="en-CA"/>
        </w:rPr>
        <w:fldChar w:fldCharType="end"/>
      </w:r>
      <w:r>
        <w:rPr>
          <w:lang w:val="en-CA"/>
        </w:rPr>
        <w:t xml:space="preserve">. </w:t>
      </w:r>
      <w:r w:rsidR="003B44B9">
        <w:rPr>
          <w:lang w:val="en-CA"/>
        </w:rPr>
        <w:t>M</w:t>
      </w:r>
      <w:r>
        <w:rPr>
          <w:lang w:val="en-CA"/>
        </w:rPr>
        <w:t xml:space="preserve">y analysis has demonstrated that such study-to-study variability can be partially explained by experimental conditions (metadata), specifically solution compositions. </w:t>
      </w:r>
      <w:r w:rsidR="002B7A7A">
        <w:rPr>
          <w:lang w:val="en-CA"/>
        </w:rPr>
        <w:t>Electrophysiology</w:t>
      </w:r>
      <w:r w:rsidR="0044784D">
        <w:rPr>
          <w:lang w:val="en-CA"/>
        </w:rPr>
        <w:t xml:space="preserve"> d</w:t>
      </w:r>
      <w:r w:rsidR="00CB7D18">
        <w:rPr>
          <w:lang w:val="en-CA"/>
        </w:rPr>
        <w:t xml:space="preserve">ata, </w:t>
      </w:r>
      <w:r>
        <w:rPr>
          <w:lang w:val="en-CA"/>
        </w:rPr>
        <w:t xml:space="preserve">collected from hundreds of articles </w:t>
      </w:r>
      <w:r w:rsidR="00CB7A2F">
        <w:rPr>
          <w:lang w:val="en-CA"/>
        </w:rPr>
        <w:t>and stored in NeuroElectro</w:t>
      </w:r>
      <w:r w:rsidR="000E0EBC">
        <w:rPr>
          <w:lang w:val="en-CA"/>
        </w:rPr>
        <w:t>,</w:t>
      </w:r>
      <w:r w:rsidR="00CB7A2F">
        <w:rPr>
          <w:lang w:val="en-CA"/>
        </w:rPr>
        <w:t xml:space="preserve"> </w:t>
      </w:r>
      <w:r>
        <w:rPr>
          <w:lang w:val="en-CA"/>
        </w:rPr>
        <w:t>is very heterogeneous when compared to results reported by a single lab. The innate high variability of neuronal ephys properties could be masking the impact of experimental conditions I use to predict them. Additionally, there are other experimental conditions in neuroscientific articles that NeuroElectro does not keep track of, such as pipette properties</w:t>
      </w:r>
      <w:r w:rsidR="00C217F8">
        <w:rPr>
          <w:lang w:val="en-CA"/>
        </w:rPr>
        <w:t xml:space="preserve"> (resistance,</w:t>
      </w:r>
      <w:r w:rsidR="00473604">
        <w:rPr>
          <w:lang w:val="en-CA"/>
        </w:rPr>
        <w:t xml:space="preserve"> </w:t>
      </w:r>
      <w:r w:rsidR="006F4F56">
        <w:rPr>
          <w:lang w:val="en-CA"/>
        </w:rPr>
        <w:t>glass</w:t>
      </w:r>
      <w:r w:rsidR="004348FE">
        <w:rPr>
          <w:lang w:val="en-CA"/>
        </w:rPr>
        <w:t xml:space="preserve"> type</w:t>
      </w:r>
      <w:r w:rsidR="00FE2569">
        <w:rPr>
          <w:lang w:val="en-CA"/>
        </w:rPr>
        <w:t>)</w:t>
      </w:r>
      <w:r>
        <w:rPr>
          <w:lang w:val="en-CA"/>
        </w:rPr>
        <w:t xml:space="preserve">, scientific kit </w:t>
      </w:r>
      <w:r w:rsidR="00476820">
        <w:rPr>
          <w:lang w:val="en-CA"/>
        </w:rPr>
        <w:t>(amplifier</w:t>
      </w:r>
      <w:r w:rsidR="0027220B">
        <w:rPr>
          <w:lang w:val="en-CA"/>
        </w:rPr>
        <w:t xml:space="preserve">), </w:t>
      </w:r>
      <w:r>
        <w:rPr>
          <w:lang w:val="en-CA"/>
        </w:rPr>
        <w:t xml:space="preserve">for </w:t>
      </w:r>
      <w:r>
        <w:rPr>
          <w:i/>
          <w:lang w:val="en-CA"/>
        </w:rPr>
        <w:t>in vitro</w:t>
      </w:r>
      <w:r>
        <w:rPr>
          <w:lang w:val="en-CA"/>
        </w:rPr>
        <w:t xml:space="preserve"> recordings - time between brain extraction, slicing, incubation and ephys measurements. Ideally, we would like to store all the experimental setup information provided by the authors of every article, but that would require a huge time investment into creating the infrastructure capable of supporting such a task. To accommodate for the middle ground between storing all or none metadata information, NeuroElectro extracts the most commonly and consistently reported types of metadata </w:t>
      </w:r>
      <w:r w:rsidR="005E316F">
        <w:rPr>
          <w:lang w:val="en-CA"/>
        </w:rPr>
        <w:fldChar w:fldCharType="begin"/>
      </w:r>
      <w:r w:rsidR="005E316F">
        <w:rPr>
          <w:lang w:val="en-CA"/>
        </w:rPr>
        <w:instrText xml:space="preserve"> ADDIN ZOTERO_ITEM CSL_CITATION {"citationID":"1f9gcjc7vv","properties":{"formattedCitation":"(Tripathy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5E316F">
        <w:rPr>
          <w:lang w:val="en-CA"/>
        </w:rPr>
        <w:fldChar w:fldCharType="separate"/>
      </w:r>
      <w:r w:rsidR="005E316F">
        <w:rPr>
          <w:noProof/>
          <w:lang w:val="en-CA"/>
        </w:rPr>
        <w:t>(Tripathy et al., 2015)</w:t>
      </w:r>
      <w:r w:rsidR="005E316F">
        <w:rPr>
          <w:lang w:val="en-CA"/>
        </w:rPr>
        <w:fldChar w:fldCharType="end"/>
      </w:r>
      <w:r>
        <w:rPr>
          <w:lang w:val="en-CA"/>
        </w:rPr>
        <w:t>.</w:t>
      </w:r>
    </w:p>
    <w:p w14:paraId="6C267365" w14:textId="77777777" w:rsidR="00435CEE" w:rsidRDefault="00435CEE" w:rsidP="00435CEE">
      <w:pPr>
        <w:rPr>
          <w:lang w:val="en-CA"/>
        </w:rPr>
      </w:pPr>
    </w:p>
    <w:p w14:paraId="1A25EADF" w14:textId="04272B76" w:rsidR="00435CEE" w:rsidRDefault="00435CEE" w:rsidP="00435CEE">
      <w:pPr>
        <w:rPr>
          <w:lang w:val="en-CA"/>
        </w:rPr>
      </w:pPr>
      <w:r>
        <w:rPr>
          <w:lang w:val="en-CA"/>
        </w:rPr>
        <w:lastRenderedPageBreak/>
        <w:t xml:space="preserve">My initial approach of using univariate linear models for predicting electrophysiological data with one compound concentration at a time did not yield many </w:t>
      </w:r>
      <w:r w:rsidR="00F8558A">
        <w:rPr>
          <w:lang w:val="en-CA"/>
        </w:rPr>
        <w:t xml:space="preserve">nominally </w:t>
      </w:r>
      <w:r>
        <w:rPr>
          <w:lang w:val="en-CA"/>
        </w:rPr>
        <w:t xml:space="preserve">significant results. Additionally, </w:t>
      </w:r>
      <w:r w:rsidR="00F6350A">
        <w:rPr>
          <w:lang w:val="en-CA"/>
        </w:rPr>
        <w:t>they</w:t>
      </w:r>
      <w:r>
        <w:rPr>
          <w:lang w:val="en-CA"/>
        </w:rPr>
        <w:t xml:space="preserve"> did not pass the </w:t>
      </w:r>
      <w:r w:rsidR="00E93028">
        <w:rPr>
          <w:lang w:val="en-CA"/>
        </w:rPr>
        <w:t>significance</w:t>
      </w:r>
      <w:r w:rsidR="008B0308">
        <w:rPr>
          <w:lang w:val="en-CA"/>
        </w:rPr>
        <w:t xml:space="preserve"> threshold after </w:t>
      </w:r>
      <w:r w:rsidR="00241932">
        <w:rPr>
          <w:lang w:val="en-CA"/>
        </w:rPr>
        <w:t xml:space="preserve">the </w:t>
      </w:r>
      <w:r>
        <w:rPr>
          <w:lang w:val="en-CA"/>
        </w:rPr>
        <w:t>multiple testing correction adjustment. The major cause for the poor performance of univariate linear models is the fact that very few compound concentrations are distributed evenly over a wide range of values. As discussed, most of the compounds tend to be tightly normally distributed around specific values, or they are only used at several (rarely more than two) set concentrations. Factoring in the innate variability of ephys properties, I found it unsurprising that univariate models were not able to explain much of the ephys variance, even when considering a single neuron type (in the case of hippocampus CA1 pyramidal neurons).</w:t>
      </w:r>
    </w:p>
    <w:p w14:paraId="3BB0262F" w14:textId="77777777" w:rsidR="00435CEE" w:rsidRDefault="00435CEE" w:rsidP="00435CEE">
      <w:pPr>
        <w:rPr>
          <w:lang w:val="en-CA"/>
        </w:rPr>
      </w:pPr>
    </w:p>
    <w:p w14:paraId="2644C7B6" w14:textId="54587124" w:rsidR="00435CEE" w:rsidRDefault="00435CEE" w:rsidP="00435CEE">
      <w:pPr>
        <w:rPr>
          <w:lang w:val="en-CA"/>
        </w:rPr>
      </w:pPr>
      <w:r>
        <w:rPr>
          <w:lang w:val="en-CA"/>
        </w:rPr>
        <w:t xml:space="preserve">Employing non-linear multivariate models to predict the variance of ephys properties using metadata features proved to be the better approach. Comparing models that use six different sets of metadata features, I confirmed that solutions (as a group) can provide valuable information when predicting input resistance, action potential threshold and amplitude. Neuron types alone cannot predict input resistance values </w:t>
      </w:r>
      <w:r w:rsidR="002D05A1">
        <w:rPr>
          <w:lang w:val="en-CA"/>
        </w:rPr>
        <w:t xml:space="preserve">at similar accuracy levels when compared to models using additional </w:t>
      </w:r>
      <w:r>
        <w:rPr>
          <w:lang w:val="en-CA"/>
        </w:rPr>
        <w:t>basic and solutions features. That could be caused by the fact that the most common neuron type in NeuroElectro is “other”, which is an aggregation of all neuron types that cannot be directly assigned a NeuroLex term.</w:t>
      </w:r>
      <w:r w:rsidR="006567FF">
        <w:rPr>
          <w:lang w:val="en-CA"/>
        </w:rPr>
        <w:t xml:space="preserve"> </w:t>
      </w:r>
      <w:r>
        <w:rPr>
          <w:lang w:val="en-CA"/>
        </w:rPr>
        <w:t>Surprisingly, adding solution information impeded the model when predicti</w:t>
      </w:r>
      <w:r w:rsidR="00A73AE5">
        <w:rPr>
          <w:lang w:val="en-CA"/>
        </w:rPr>
        <w:t xml:space="preserve">ng resting membrane potentials, despite the known relationship between RMP and </w:t>
      </w:r>
      <w:r w:rsidR="00512369">
        <w:rPr>
          <w:lang w:val="en-CA"/>
        </w:rPr>
        <w:t xml:space="preserve">several major ions given by </w:t>
      </w:r>
      <w:r w:rsidR="00353C89">
        <w:rPr>
          <w:lang w:val="en-CA"/>
        </w:rPr>
        <w:t xml:space="preserve">the </w:t>
      </w:r>
      <w:r>
        <w:rPr>
          <w:lang w:val="en-CA"/>
        </w:rPr>
        <w:t>Goldman-Hodgkin-Katz equation</w:t>
      </w:r>
      <w:r w:rsidR="00F905E9">
        <w:rPr>
          <w:lang w:val="en-CA"/>
        </w:rPr>
        <w:t>, along with temperature</w:t>
      </w:r>
      <w:r>
        <w:rPr>
          <w:lang w:val="en-CA"/>
        </w:rPr>
        <w:t xml:space="preserve">. My explanation is that certain solution components are likely useful when </w:t>
      </w:r>
      <w:r>
        <w:rPr>
          <w:lang w:val="en-CA"/>
        </w:rPr>
        <w:lastRenderedPageBreak/>
        <w:t>predicting RMPs, but their predictive power is masked by the noise introduced by the other solution components.</w:t>
      </w:r>
    </w:p>
    <w:p w14:paraId="37AE5587" w14:textId="77777777" w:rsidR="00435CEE" w:rsidRDefault="00435CEE" w:rsidP="00435CEE">
      <w:pPr>
        <w:rPr>
          <w:lang w:val="en-CA"/>
        </w:rPr>
      </w:pPr>
    </w:p>
    <w:p w14:paraId="3613EFAA" w14:textId="79EC2FEF" w:rsidR="00435CEE" w:rsidRDefault="00E15E15" w:rsidP="00435CEE">
      <w:pPr>
        <w:rPr>
          <w:lang w:val="en-CA"/>
        </w:rPr>
      </w:pPr>
      <w:r>
        <w:rPr>
          <w:lang w:val="en-CA"/>
        </w:rPr>
        <w:t xml:space="preserve">To test that hypothesis, </w:t>
      </w:r>
      <w:r w:rsidR="00435CEE">
        <w:rPr>
          <w:lang w:val="en-CA"/>
        </w:rPr>
        <w:t>I used random forest feature importance ranking and</w:t>
      </w:r>
      <w:r w:rsidR="003A36B6">
        <w:rPr>
          <w:lang w:val="en-CA"/>
        </w:rPr>
        <w:t xml:space="preserve"> the corrected</w:t>
      </w:r>
      <w:r w:rsidR="00435CEE">
        <w:rPr>
          <w:lang w:val="en-CA"/>
        </w:rPr>
        <w:t xml:space="preserve"> Akaike Information Criterion</w:t>
      </w:r>
      <w:r w:rsidR="003A36B6">
        <w:rPr>
          <w:lang w:val="en-CA"/>
        </w:rPr>
        <w:t xml:space="preserve"> </w:t>
      </w:r>
      <w:r w:rsidR="006C2110">
        <w:rPr>
          <w:lang w:val="en-CA"/>
        </w:rPr>
        <w:t xml:space="preserve">to construct </w:t>
      </w:r>
      <w:r w:rsidR="00435CEE">
        <w:rPr>
          <w:lang w:val="en-CA"/>
        </w:rPr>
        <w:t xml:space="preserve">models that use only the top few best features per ephys property (the cut-off chosen using AICc). As expected, neuron type proved to be the most valuable source of information when modeling almost all ephys properties, because neurons are classified into types based on their genetic, morphological and electrophysiological features (among other characteristics). Other commonly chosen basic metadata types include: strain, which is generally more informative than species in NeuroElectro, electrode type, recording temperature and animal age. It is very reassuring that the models often chose to include basic metadata types that have already been shown to significantly correlate with study-to-study ephys variability </w:t>
      </w:r>
      <w:r w:rsidR="007778EB">
        <w:rPr>
          <w:lang w:val="en-CA"/>
        </w:rPr>
        <w:fldChar w:fldCharType="begin"/>
      </w:r>
      <w:r w:rsidR="007778EB">
        <w:rPr>
          <w:lang w:val="en-CA"/>
        </w:rPr>
        <w:instrText xml:space="preserve"> ADDIN ZOTERO_ITEM CSL_CITATION {"citationID":"lvvgobkem","properties":{"formattedCitation":"(Tripathy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7778EB">
        <w:rPr>
          <w:lang w:val="en-CA"/>
        </w:rPr>
        <w:fldChar w:fldCharType="separate"/>
      </w:r>
      <w:r w:rsidR="007778EB">
        <w:rPr>
          <w:noProof/>
          <w:lang w:val="en-CA"/>
        </w:rPr>
        <w:t>(Tripathy et al., 2015)</w:t>
      </w:r>
      <w:r w:rsidR="007778EB">
        <w:rPr>
          <w:lang w:val="en-CA"/>
        </w:rPr>
        <w:fldChar w:fldCharType="end"/>
      </w:r>
      <w:r w:rsidR="00435CEE">
        <w:rPr>
          <w:lang w:val="en-CA"/>
        </w:rPr>
        <w:t xml:space="preserve">. </w:t>
      </w:r>
    </w:p>
    <w:p w14:paraId="1E6379C6" w14:textId="77777777" w:rsidR="00BF5424" w:rsidRDefault="00BF5424" w:rsidP="00435CEE">
      <w:pPr>
        <w:rPr>
          <w:lang w:val="en-CA"/>
        </w:rPr>
      </w:pPr>
    </w:p>
    <w:p w14:paraId="19299F7E" w14:textId="21D3B23F" w:rsidR="00E82AEC" w:rsidRDefault="00435CEE" w:rsidP="00435CEE">
      <w:pPr>
        <w:rPr>
          <w:lang w:val="en-CA"/>
        </w:rPr>
      </w:pPr>
      <w:r>
        <w:rPr>
          <w:lang w:val="en-CA"/>
        </w:rPr>
        <w:t>I addresse</w:t>
      </w:r>
      <w:r w:rsidR="00D22A4F">
        <w:rPr>
          <w:lang w:val="en-CA"/>
        </w:rPr>
        <w:t xml:space="preserve">d my previous concern of </w:t>
      </w:r>
      <w:r w:rsidR="00AE0726">
        <w:rPr>
          <w:lang w:val="en-CA"/>
        </w:rPr>
        <w:t>some</w:t>
      </w:r>
      <w:r>
        <w:rPr>
          <w:lang w:val="en-CA"/>
        </w:rPr>
        <w:t xml:space="preserve"> solution features masking the impact of </w:t>
      </w:r>
      <w:r w:rsidR="00A977CB">
        <w:rPr>
          <w:lang w:val="en-CA"/>
        </w:rPr>
        <w:t xml:space="preserve">predictive </w:t>
      </w:r>
      <w:r>
        <w:rPr>
          <w:lang w:val="en-CA"/>
        </w:rPr>
        <w:t xml:space="preserve">ones when predicting ephys properties by further examining the solution features that often get chosen for the best model. </w:t>
      </w:r>
      <w:r w:rsidR="00EE5F9D">
        <w:rPr>
          <w:lang w:val="en-CA"/>
        </w:rPr>
        <w:t>S</w:t>
      </w:r>
      <w:r w:rsidR="003F64AB">
        <w:rPr>
          <w:lang w:val="en-CA"/>
        </w:rPr>
        <w:t xml:space="preserve">everal solution components </w:t>
      </w:r>
      <w:r w:rsidR="00EF491C">
        <w:rPr>
          <w:lang w:val="en-CA"/>
        </w:rPr>
        <w:t xml:space="preserve">are </w:t>
      </w:r>
      <w:r w:rsidR="0041405B">
        <w:rPr>
          <w:lang w:val="en-CA"/>
        </w:rPr>
        <w:t>consistently</w:t>
      </w:r>
      <w:r w:rsidR="00EF491C">
        <w:rPr>
          <w:lang w:val="en-CA"/>
        </w:rPr>
        <w:t xml:space="preserve"> included for</w:t>
      </w:r>
      <w:r w:rsidR="00A867B3">
        <w:rPr>
          <w:lang w:val="en-CA"/>
        </w:rPr>
        <w:t xml:space="preserve"> the</w:t>
      </w:r>
      <w:r>
        <w:rPr>
          <w:lang w:val="en-CA"/>
        </w:rPr>
        <w:t xml:space="preserve"> resting membrane potential</w:t>
      </w:r>
      <w:r w:rsidR="00A01FCB">
        <w:rPr>
          <w:lang w:val="en-CA"/>
        </w:rPr>
        <w:t xml:space="preserve"> predictions</w:t>
      </w:r>
      <w:r>
        <w:rPr>
          <w:lang w:val="en-CA"/>
        </w:rPr>
        <w:t>: internal and exter</w:t>
      </w:r>
      <w:r w:rsidR="00346D10">
        <w:rPr>
          <w:lang w:val="en-CA"/>
        </w:rPr>
        <w:t>nal potassium, internal sodium and</w:t>
      </w:r>
      <w:r>
        <w:rPr>
          <w:lang w:val="en-CA"/>
        </w:rPr>
        <w:t xml:space="preserve"> internal EGTA. Internal EGTA </w:t>
      </w:r>
      <w:r w:rsidR="007E32BB">
        <w:rPr>
          <w:lang w:val="en-CA"/>
        </w:rPr>
        <w:t>is weakly</w:t>
      </w:r>
      <w:r w:rsidR="009C77A6">
        <w:rPr>
          <w:lang w:val="en-CA"/>
        </w:rPr>
        <w:t xml:space="preserve"> correlated with RMP</w:t>
      </w:r>
      <w:r w:rsidR="007E32BB">
        <w:rPr>
          <w:lang w:val="en-CA"/>
        </w:rPr>
        <w:t xml:space="preserve"> (r = 0.12)</w:t>
      </w:r>
      <w:r>
        <w:rPr>
          <w:lang w:val="en-CA"/>
        </w:rPr>
        <w:t xml:space="preserve">, but it could be making the difference in distinguishing several otherwise unpredictable RMP values. </w:t>
      </w:r>
      <w:r w:rsidR="0034406D">
        <w:rPr>
          <w:lang w:val="en-CA"/>
        </w:rPr>
        <w:t xml:space="preserve">Internal sodium </w:t>
      </w:r>
      <w:r w:rsidR="00000C4C">
        <w:rPr>
          <w:lang w:val="en-CA"/>
        </w:rPr>
        <w:t>could be masking</w:t>
      </w:r>
      <w:r w:rsidR="0090165E">
        <w:rPr>
          <w:lang w:val="en-CA"/>
        </w:rPr>
        <w:t xml:space="preserve"> the effect</w:t>
      </w:r>
      <w:r w:rsidR="00CD4E3C">
        <w:rPr>
          <w:lang w:val="en-CA"/>
        </w:rPr>
        <w:t>s</w:t>
      </w:r>
      <w:r w:rsidR="0090165E">
        <w:rPr>
          <w:lang w:val="en-CA"/>
        </w:rPr>
        <w:t xml:space="preserve"> of </w:t>
      </w:r>
      <w:r w:rsidR="00692990">
        <w:rPr>
          <w:lang w:val="en-CA"/>
        </w:rPr>
        <w:t xml:space="preserve">internal </w:t>
      </w:r>
      <w:r w:rsidR="0090165E">
        <w:rPr>
          <w:lang w:val="en-CA"/>
        </w:rPr>
        <w:t>chloride</w:t>
      </w:r>
      <w:r w:rsidR="00C74938">
        <w:rPr>
          <w:lang w:val="en-CA"/>
        </w:rPr>
        <w:t xml:space="preserve"> on RMP predictions</w:t>
      </w:r>
      <w:r w:rsidR="005F312C">
        <w:rPr>
          <w:lang w:val="en-CA"/>
        </w:rPr>
        <w:t>, because their concentration values</w:t>
      </w:r>
      <w:r w:rsidR="00933E45">
        <w:rPr>
          <w:lang w:val="en-CA"/>
        </w:rPr>
        <w:t xml:space="preserve"> are</w:t>
      </w:r>
      <w:r w:rsidR="00CE0D12">
        <w:rPr>
          <w:lang w:val="en-CA"/>
        </w:rPr>
        <w:t xml:space="preserve"> also</w:t>
      </w:r>
      <w:r w:rsidR="00933E45">
        <w:rPr>
          <w:lang w:val="en-CA"/>
        </w:rPr>
        <w:t xml:space="preserve"> correlated (r = 0.20)</w:t>
      </w:r>
      <w:r w:rsidR="00C639C5">
        <w:rPr>
          <w:lang w:val="en-CA"/>
        </w:rPr>
        <w:t xml:space="preserve"> and internal sodium </w:t>
      </w:r>
      <w:r w:rsidR="00C16AD4">
        <w:rPr>
          <w:lang w:val="en-CA"/>
        </w:rPr>
        <w:t>provides more explanatory power than chloride.</w:t>
      </w:r>
    </w:p>
    <w:p w14:paraId="436AD92A" w14:textId="77777777" w:rsidR="00E82AEC" w:rsidRDefault="00E82AEC" w:rsidP="00435CEE">
      <w:pPr>
        <w:rPr>
          <w:lang w:val="en-CA"/>
        </w:rPr>
      </w:pPr>
    </w:p>
    <w:p w14:paraId="05A82695" w14:textId="3676DC29" w:rsidR="00435CEE" w:rsidRDefault="00610F5D" w:rsidP="00435CEE">
      <w:pPr>
        <w:rPr>
          <w:lang w:val="en-CA"/>
        </w:rPr>
      </w:pPr>
      <w:r>
        <w:rPr>
          <w:lang w:val="en-CA"/>
        </w:rPr>
        <w:t>E</w:t>
      </w:r>
      <w:r w:rsidR="00435CEE">
        <w:rPr>
          <w:lang w:val="en-CA"/>
        </w:rPr>
        <w:t xml:space="preserve">xternal </w:t>
      </w:r>
      <w:r w:rsidR="00EA5E0D">
        <w:rPr>
          <w:lang w:val="en-CA"/>
        </w:rPr>
        <w:t xml:space="preserve">compound </w:t>
      </w:r>
      <w:r w:rsidR="00435CEE">
        <w:rPr>
          <w:lang w:val="en-CA"/>
        </w:rPr>
        <w:t xml:space="preserve">concentrations are tightly </w:t>
      </w:r>
      <w:r w:rsidR="00D43017">
        <w:rPr>
          <w:lang w:val="en-CA"/>
        </w:rPr>
        <w:t>distributed around</w:t>
      </w:r>
      <w:r w:rsidR="00435CEE">
        <w:rPr>
          <w:lang w:val="en-CA"/>
        </w:rPr>
        <w:t xml:space="preserve"> specific value</w:t>
      </w:r>
      <w:r w:rsidR="00266314">
        <w:rPr>
          <w:lang w:val="en-CA"/>
        </w:rPr>
        <w:t>s</w:t>
      </w:r>
      <w:r w:rsidR="00435CEE">
        <w:rPr>
          <w:lang w:val="en-CA"/>
        </w:rPr>
        <w:t xml:space="preserve">, </w:t>
      </w:r>
      <w:r w:rsidR="001015C1">
        <w:rPr>
          <w:lang w:val="en-CA"/>
        </w:rPr>
        <w:t>implying</w:t>
      </w:r>
      <w:r w:rsidR="00E75739">
        <w:rPr>
          <w:lang w:val="en-CA"/>
        </w:rPr>
        <w:t xml:space="preserve"> that </w:t>
      </w:r>
      <w:r w:rsidR="00010078">
        <w:rPr>
          <w:lang w:val="en-CA"/>
        </w:rPr>
        <w:t>most</w:t>
      </w:r>
      <w:r w:rsidR="00435CEE">
        <w:rPr>
          <w:lang w:val="en-CA"/>
        </w:rPr>
        <w:t xml:space="preserve"> experiments use very similar </w:t>
      </w:r>
      <w:r w:rsidR="0068725D">
        <w:rPr>
          <w:lang w:val="en-CA"/>
        </w:rPr>
        <w:t>compound</w:t>
      </w:r>
      <w:r w:rsidR="00435CEE">
        <w:rPr>
          <w:lang w:val="en-CA"/>
        </w:rPr>
        <w:t xml:space="preserve"> concentrations in their ACSF. </w:t>
      </w:r>
      <w:r w:rsidR="00AB1A81">
        <w:rPr>
          <w:lang w:val="en-CA"/>
        </w:rPr>
        <w:t>My models can only detect signal from metadata that possess enough variance to uncover it</w:t>
      </w:r>
      <w:r w:rsidR="008A3990">
        <w:rPr>
          <w:lang w:val="en-CA"/>
        </w:rPr>
        <w:t xml:space="preserve">, thus extracellular solutions </w:t>
      </w:r>
      <w:r w:rsidR="00F87708">
        <w:rPr>
          <w:lang w:val="en-CA"/>
        </w:rPr>
        <w:t xml:space="preserve">cannot provide sufficient explanatory power </w:t>
      </w:r>
      <w:r w:rsidR="0051333E">
        <w:rPr>
          <w:lang w:val="en-CA"/>
        </w:rPr>
        <w:t xml:space="preserve">to the models. </w:t>
      </w:r>
      <w:r w:rsidR="002249A2">
        <w:rPr>
          <w:lang w:val="en-CA"/>
        </w:rPr>
        <w:t>I am not claiming that external solution concentrations do not matter</w:t>
      </w:r>
      <w:r w:rsidR="00BE0F54">
        <w:rPr>
          <w:lang w:val="en-CA"/>
        </w:rPr>
        <w:t xml:space="preserve"> when predicting the variability in ephys values</w:t>
      </w:r>
      <w:r w:rsidR="002249A2">
        <w:rPr>
          <w:lang w:val="en-CA"/>
        </w:rPr>
        <w:t xml:space="preserve">, </w:t>
      </w:r>
      <w:r w:rsidR="005F1A2B">
        <w:rPr>
          <w:lang w:val="en-CA"/>
        </w:rPr>
        <w:t xml:space="preserve">but </w:t>
      </w:r>
      <w:r w:rsidR="002249A2">
        <w:rPr>
          <w:lang w:val="en-CA"/>
        </w:rPr>
        <w:t xml:space="preserve">rather </w:t>
      </w:r>
      <w:r w:rsidR="005F1A2B">
        <w:rPr>
          <w:lang w:val="en-CA"/>
        </w:rPr>
        <w:t>that given the current dataset, I could not detect their relationships.</w:t>
      </w:r>
      <w:r w:rsidR="00AB1A81">
        <w:rPr>
          <w:lang w:val="en-CA"/>
        </w:rPr>
        <w:t xml:space="preserve"> </w:t>
      </w:r>
      <w:r w:rsidR="00435CEE">
        <w:rPr>
          <w:lang w:val="en-CA"/>
        </w:rPr>
        <w:t>On the other hand, internal major ion concentration values are widely spread, making them good candidates for modeling certain ephys properties (R</w:t>
      </w:r>
      <w:r w:rsidR="00435CEE" w:rsidRPr="00DB5146">
        <w:rPr>
          <w:vertAlign w:val="subscript"/>
          <w:lang w:val="en-CA"/>
        </w:rPr>
        <w:t>in</w:t>
      </w:r>
      <w:r w:rsidR="00435CEE">
        <w:rPr>
          <w:lang w:val="en-CA"/>
        </w:rPr>
        <w:t>, RMP, AP</w:t>
      </w:r>
      <w:r w:rsidR="00435CEE" w:rsidRPr="00DB5146">
        <w:rPr>
          <w:vertAlign w:val="subscript"/>
          <w:lang w:val="en-CA"/>
        </w:rPr>
        <w:t>thr</w:t>
      </w:r>
      <w:r w:rsidR="00435CEE">
        <w:rPr>
          <w:lang w:val="en-CA"/>
        </w:rPr>
        <w:t>, membrane time constant, AHP</w:t>
      </w:r>
      <w:r w:rsidR="00435CEE" w:rsidRPr="00DB5146">
        <w:rPr>
          <w:vertAlign w:val="subscript"/>
          <w:lang w:val="en-CA"/>
        </w:rPr>
        <w:t>amp</w:t>
      </w:r>
      <w:r w:rsidR="00435CEE">
        <w:rPr>
          <w:lang w:val="en-CA"/>
        </w:rPr>
        <w:t xml:space="preserve">). </w:t>
      </w:r>
      <w:r w:rsidR="00A26AFC">
        <w:rPr>
          <w:lang w:val="en-CA"/>
        </w:rPr>
        <w:t>Additionally, c</w:t>
      </w:r>
      <w:r w:rsidR="00435CEE">
        <w:rPr>
          <w:lang w:val="en-CA"/>
        </w:rPr>
        <w:t>ompounds that were rarely seen in solution recipes (BAPTA, EDTA, cesium) were included into the model selection procedure as negative controls.</w:t>
      </w:r>
    </w:p>
    <w:p w14:paraId="1EDCDE00" w14:textId="77777777" w:rsidR="00435CEE" w:rsidRDefault="00435CEE" w:rsidP="00435CEE">
      <w:pPr>
        <w:rPr>
          <w:lang w:val="en-CA"/>
        </w:rPr>
      </w:pPr>
    </w:p>
    <w:p w14:paraId="1A3D5E80" w14:textId="5F8120C5" w:rsidR="00435CEE" w:rsidRDefault="00D664AA" w:rsidP="00435CEE">
      <w:pPr>
        <w:rPr>
          <w:lang w:val="en-CA"/>
        </w:rPr>
      </w:pPr>
      <w:r>
        <w:rPr>
          <w:lang w:val="en-CA"/>
        </w:rPr>
        <w:t>Co</w:t>
      </w:r>
      <w:r w:rsidR="002833E9">
        <w:rPr>
          <w:lang w:val="en-CA"/>
        </w:rPr>
        <w:t>mparing the</w:t>
      </w:r>
      <w:r>
        <w:rPr>
          <w:lang w:val="en-CA"/>
        </w:rPr>
        <w:t xml:space="preserve"> </w:t>
      </w:r>
      <w:r w:rsidR="00F74C3B">
        <w:rPr>
          <w:lang w:val="en-CA"/>
        </w:rPr>
        <w:t>feature-selected</w:t>
      </w:r>
      <w:r w:rsidR="00435CEE">
        <w:rPr>
          <w:lang w:val="en-CA"/>
        </w:rPr>
        <w:t xml:space="preserve"> models to the previously considered</w:t>
      </w:r>
      <w:r w:rsidR="00C35BFE">
        <w:rPr>
          <w:lang w:val="en-CA"/>
        </w:rPr>
        <w:t xml:space="preserve"> ones, I note their consistent</w:t>
      </w:r>
      <w:r w:rsidR="00EF55AF">
        <w:rPr>
          <w:lang w:val="en-CA"/>
        </w:rPr>
        <w:t xml:space="preserve"> relatively good</w:t>
      </w:r>
      <w:r w:rsidR="00435CEE">
        <w:rPr>
          <w:lang w:val="en-CA"/>
        </w:rPr>
        <w:t xml:space="preserve"> performance. They do not always achieve the highest R</w:t>
      </w:r>
      <w:r w:rsidR="00435CEE" w:rsidRPr="0069783B">
        <w:rPr>
          <w:vertAlign w:val="superscript"/>
          <w:lang w:val="en-CA"/>
        </w:rPr>
        <w:t>2</w:t>
      </w:r>
      <w:r w:rsidR="00435CEE">
        <w:rPr>
          <w:lang w:val="en-CA"/>
        </w:rPr>
        <w:t xml:space="preserve"> values, but they also never completely fail. The </w:t>
      </w:r>
      <w:r w:rsidR="00932E27">
        <w:rPr>
          <w:lang w:val="en-CA"/>
        </w:rPr>
        <w:t>feature</w:t>
      </w:r>
      <w:r w:rsidR="009F15EA">
        <w:rPr>
          <w:lang w:val="en-CA"/>
        </w:rPr>
        <w:t xml:space="preserve"> selected</w:t>
      </w:r>
      <w:r w:rsidR="00932E27">
        <w:rPr>
          <w:lang w:val="en-CA"/>
        </w:rPr>
        <w:t xml:space="preserve"> </w:t>
      </w:r>
      <w:r w:rsidR="00435CEE">
        <w:rPr>
          <w:lang w:val="en-CA"/>
        </w:rPr>
        <w:t xml:space="preserve">models cannot magically achieve much better performance, than the several models I created initially, since they often share the same features (Example: neuron type + basic metadata model). The purpose of </w:t>
      </w:r>
      <w:r w:rsidR="009069C3">
        <w:rPr>
          <w:lang w:val="en-CA"/>
        </w:rPr>
        <w:t>the new</w:t>
      </w:r>
      <w:r w:rsidR="006B41C0">
        <w:rPr>
          <w:lang w:val="en-CA"/>
        </w:rPr>
        <w:t xml:space="preserve"> models i</w:t>
      </w:r>
      <w:r w:rsidR="00435CEE">
        <w:rPr>
          <w:lang w:val="en-CA"/>
        </w:rPr>
        <w:t>s to eliminate features that introduce noise, which is the case with most of the solut</w:t>
      </w:r>
      <w:r w:rsidR="00A245F9">
        <w:rPr>
          <w:lang w:val="en-CA"/>
        </w:rPr>
        <w:t xml:space="preserve">ion features. Additionally, these new </w:t>
      </w:r>
      <w:r w:rsidR="00435CEE">
        <w:rPr>
          <w:lang w:val="en-CA"/>
        </w:rPr>
        <w:t xml:space="preserve">models are dynamic and with more data added to NeuroElectro they can change, incorporating previously inconsequential features. </w:t>
      </w:r>
    </w:p>
    <w:p w14:paraId="3F5F0654" w14:textId="77777777" w:rsidR="00435CEE" w:rsidRDefault="00435CEE" w:rsidP="00435CEE">
      <w:pPr>
        <w:rPr>
          <w:lang w:val="en-CA"/>
        </w:rPr>
      </w:pPr>
    </w:p>
    <w:p w14:paraId="3B829657" w14:textId="21539EC6" w:rsidR="00435CEE" w:rsidRDefault="00435CEE" w:rsidP="00435CEE">
      <w:pPr>
        <w:rPr>
          <w:lang w:val="en-CA"/>
        </w:rPr>
      </w:pPr>
      <w:r>
        <w:rPr>
          <w:lang w:val="en-CA"/>
        </w:rPr>
        <w:t>As it stands, for those interested in applying my models to shift NeuroElectro data to the baseline defined by their experimental conditio</w:t>
      </w:r>
      <w:r w:rsidR="00847DE9">
        <w:rPr>
          <w:lang w:val="en-CA"/>
        </w:rPr>
        <w:t>ns, I recommend using all</w:t>
      </w:r>
      <w:r>
        <w:rPr>
          <w:lang w:val="en-CA"/>
        </w:rPr>
        <w:t xml:space="preserve"> models except the ones </w:t>
      </w:r>
      <w:r>
        <w:rPr>
          <w:lang w:val="en-CA"/>
        </w:rPr>
        <w:lastRenderedPageBreak/>
        <w:t>predicting adaptation ratio, maximum firing frequency and capacitance. There is currently not enough data in NeuroElectro (~300 data rows or less) to even attempt to explain the variance in those ephys properties. In comparison, rheobase also has only ~300 mentions, but it can be robustly modeled, possibly because it is reported more consistently than the other three rare properties. Finally, I adjust</w:t>
      </w:r>
      <w:r w:rsidR="000F2FF7">
        <w:rPr>
          <w:lang w:val="en-CA"/>
        </w:rPr>
        <w:t>ed</w:t>
      </w:r>
      <w:r>
        <w:rPr>
          <w:lang w:val="en-CA"/>
        </w:rPr>
        <w:t xml:space="preserve"> the five most commonly reported ephys properties in NeuroElectro to the experimental conditions used by AIBS. The effects of </w:t>
      </w:r>
      <w:r w:rsidR="00F72F88">
        <w:rPr>
          <w:lang w:val="en-CA"/>
        </w:rPr>
        <w:t>my</w:t>
      </w:r>
      <w:r>
        <w:rPr>
          <w:lang w:val="en-CA"/>
        </w:rPr>
        <w:t xml:space="preserve"> models include removing explainable ephys variability from NeuroElectro data, making it more comparable with the AIBS ephys measurements.</w:t>
      </w:r>
    </w:p>
    <w:p w14:paraId="53C2CF05" w14:textId="70B537FD" w:rsidR="00435CEE" w:rsidRPr="000F409D" w:rsidRDefault="000F409D" w:rsidP="000F409D">
      <w:pPr>
        <w:spacing w:line="240" w:lineRule="auto"/>
        <w:rPr>
          <w:lang w:val="en-CA"/>
        </w:rPr>
      </w:pPr>
      <w:r>
        <w:rPr>
          <w:lang w:val="en-CA"/>
        </w:rPr>
        <w:br w:type="page"/>
      </w:r>
    </w:p>
    <w:p w14:paraId="738CE5AE" w14:textId="77777777" w:rsidR="00435CEE" w:rsidRDefault="00435CEE" w:rsidP="00ED5351">
      <w:pPr>
        <w:pStyle w:val="Heading2"/>
      </w:pPr>
      <w:bookmarkStart w:id="449" w:name="_Toc468464427"/>
      <w:r w:rsidRPr="00DA66B9">
        <w:lastRenderedPageBreak/>
        <w:t>Future directions</w:t>
      </w:r>
      <w:bookmarkEnd w:id="449"/>
    </w:p>
    <w:p w14:paraId="7F542F81" w14:textId="77777777" w:rsidR="00435CEE" w:rsidRPr="00DA66B9" w:rsidRDefault="00435CEE" w:rsidP="00435CEE">
      <w:pPr>
        <w:rPr>
          <w:b/>
          <w:sz w:val="28"/>
          <w:szCs w:val="28"/>
        </w:rPr>
      </w:pPr>
    </w:p>
    <w:p w14:paraId="5BAF6C43" w14:textId="60F524CA" w:rsidR="00435CEE" w:rsidRDefault="00435CEE" w:rsidP="00435CEE">
      <w:pPr>
        <w:rPr>
          <w:lang w:val="en-CA"/>
        </w:rPr>
      </w:pPr>
      <w:r>
        <w:t xml:space="preserve">The text-mining algorithm currently employed in NeuroElectro can be extended in several ways.  First, improving the performance of the chemical compound concentrations text-mining algorithm by enabling it to comprehend common spellings of compounds, for example, we know that calcium chloride implies </w:t>
      </w:r>
      <w:r>
        <w:rPr>
          <w:lang w:val="en-CA"/>
        </w:rPr>
        <w:t>CaCl</w:t>
      </w:r>
      <w:r w:rsidRPr="00EF5132">
        <w:rPr>
          <w:vertAlign w:val="subscript"/>
          <w:lang w:val="en-CA"/>
        </w:rPr>
        <w:t>2</w:t>
      </w:r>
      <w:r>
        <w:rPr>
          <w:lang w:val="en-CA"/>
        </w:rPr>
        <w:t xml:space="preserve"> and not CaCl, but the text-mining algorithm does not currently have access to the ionic valence information. To truly address this task, all chemical compounds need to be identified and their concentrations extracted by the text-mining algorithm. That, in turn, requires access to a comprehensive database of chemical compounds, their formulas, common and uncommon spellings of their names. The backbone code for this project already exists in t</w:t>
      </w:r>
      <w:r w:rsidR="00EA6632">
        <w:rPr>
          <w:lang w:val="en-CA"/>
        </w:rPr>
        <w:t>he NeuroElectro codebase (assign_metadata.py</w:t>
      </w:r>
      <w:r>
        <w:rPr>
          <w:lang w:val="en-CA"/>
        </w:rPr>
        <w:t xml:space="preserve">). </w:t>
      </w:r>
    </w:p>
    <w:p w14:paraId="73D91EAD" w14:textId="77777777" w:rsidR="00435CEE" w:rsidRDefault="00435CEE" w:rsidP="00435CEE">
      <w:pPr>
        <w:rPr>
          <w:lang w:val="en-CA"/>
        </w:rPr>
      </w:pPr>
    </w:p>
    <w:p w14:paraId="6B7AD8F8" w14:textId="100E66C1" w:rsidR="00435CEE" w:rsidRDefault="00435CEE" w:rsidP="00435CEE">
      <w:pPr>
        <w:rPr>
          <w:lang w:val="en-CA"/>
        </w:rPr>
      </w:pPr>
      <w:r>
        <w:rPr>
          <w:lang w:val="en-CA"/>
        </w:rPr>
        <w:t>The second text-mini</w:t>
      </w:r>
      <w:r w:rsidR="00AC60B7">
        <w:rPr>
          <w:lang w:val="en-CA"/>
        </w:rPr>
        <w:t>ng algorithm extension option should be</w:t>
      </w:r>
      <w:r>
        <w:rPr>
          <w:lang w:val="en-CA"/>
        </w:rPr>
        <w:t xml:space="preserve"> less challenging. It is possible to enhance experimental solution type assignment to solution-containing sentences by extracting compound concentrations first, and then assigning the solution type. For example, I have shown that voltage-clamp experiments very consistently use cesium in their internal solution recipes, instead of potassium. In the event of an article listing multiple ephys experiments (voltage- and current-clamp), internal solutions could be automatically assigned to the correct experiment. </w:t>
      </w:r>
    </w:p>
    <w:p w14:paraId="62E28153" w14:textId="77777777" w:rsidR="00435CEE" w:rsidRDefault="00435CEE" w:rsidP="00435CEE">
      <w:pPr>
        <w:rPr>
          <w:lang w:val="en-CA"/>
        </w:rPr>
      </w:pPr>
    </w:p>
    <w:p w14:paraId="26884843" w14:textId="15460E6C" w:rsidR="00435CEE" w:rsidRDefault="00435CEE" w:rsidP="00435CEE">
      <w:pPr>
        <w:rPr>
          <w:lang w:val="en-CA"/>
        </w:rPr>
      </w:pPr>
      <w:r>
        <w:t xml:space="preserve">The third </w:t>
      </w:r>
      <w:r w:rsidR="00CA41B6">
        <w:t>potential improvement</w:t>
      </w:r>
      <w:r>
        <w:t xml:space="preserve"> involves enhancing the existing algorithm for text-mining electrophysiology properties from tables and text of neuroscientific papers. Text-mining ephys properties from all articles stored in NeuroElectro would enable many new types of analyses and </w:t>
      </w:r>
      <w:r>
        <w:lastRenderedPageBreak/>
        <w:t>make the analysis described here many times more powerful.</w:t>
      </w:r>
      <w:r>
        <w:rPr>
          <w:lang w:val="en-CA"/>
        </w:rPr>
        <w:t xml:space="preserve"> As discussed, increasing the number of text-mined papers dramatically increases model performance (r = 0.76, p &lt; 0.001). Approaching the point of diminishing returns would decrease that correlation, but we are not there yet, thus, as it stands, it makes perfect sense to add new articles to the analysis. It is possible that the models that cannot even partially explain ephys variability (maximum firing frequency, adaptation ratio, capacitance) could be improved with more data provided to them.</w:t>
      </w:r>
    </w:p>
    <w:p w14:paraId="5548F686" w14:textId="77777777" w:rsidR="00435CEE" w:rsidRDefault="00435CEE" w:rsidP="00435CEE">
      <w:pPr>
        <w:rPr>
          <w:lang w:val="en-CA"/>
        </w:rPr>
      </w:pPr>
    </w:p>
    <w:p w14:paraId="3441073F" w14:textId="77777777" w:rsidR="00E16481" w:rsidRDefault="00435CEE" w:rsidP="00435CEE">
      <w:pPr>
        <w:rPr>
          <w:lang w:val="en-CA"/>
        </w:rPr>
      </w:pPr>
      <w:r>
        <w:rPr>
          <w:lang w:val="en-CA"/>
        </w:rPr>
        <w:t xml:space="preserve">It is possible to further explore the sources of ephys variability. As discussed earlier, there are many experimental conditions that are not tracked by the existing version of NeuroElectro, which could provide valuable information to this type of analysis. For example, an ongoing project in the Pavlidis lab searches for links between similarities of experimental conditions used by pairs of neurophysiologists and how related they are in terms of training. </w:t>
      </w:r>
      <w:r w:rsidR="006C14B5">
        <w:rPr>
          <w:lang w:val="en-CA"/>
        </w:rPr>
        <w:t>Specifically</w:t>
      </w:r>
      <w:r>
        <w:rPr>
          <w:lang w:val="en-CA"/>
        </w:rPr>
        <w:t xml:space="preserve">, we are trying to link NeuroTree, an online database of </w:t>
      </w:r>
      <w:r w:rsidR="00EE72BA">
        <w:rPr>
          <w:lang w:val="en-CA"/>
        </w:rPr>
        <w:t xml:space="preserve">neuroscientific </w:t>
      </w:r>
      <w:r>
        <w:rPr>
          <w:lang w:val="en-CA"/>
        </w:rPr>
        <w:t xml:space="preserve">genealogies </w:t>
      </w:r>
      <w:r w:rsidR="009F614A">
        <w:rPr>
          <w:lang w:val="en-CA"/>
        </w:rPr>
        <w:fldChar w:fldCharType="begin"/>
      </w:r>
      <w:r w:rsidR="009F614A">
        <w:rPr>
          <w:lang w:val="en-CA"/>
        </w:rPr>
        <w:instrText xml:space="preserve"> ADDIN ZOTERO_ITEM CSL_CITATION {"citationID":"1pmt39ntpj","properties":{"formattedCitation":"(David and Hayden, 2012)","plainCitation":"(David and Hayden, 2012)"},"citationItems":[{"id":10411,"uris":["http://zotero.org/users/2034786/items/C7XFAVGK"],"uri":["http://zotero.org/users/2034786/items/C7XFAVGK"],"itemData":{"id":10411,"type":"article-journal","title":"Neurotree: A Collaborative, Graphical Database of the Academic Genealogy of Neuroscience","container-title":"PLOS ONE","page":"e46608","volume":"7","issue":"10","abstract":"Neurotree is an online database that documents the lineage of academic mentorship in neuroscience. Modeled on the tree format typically used to describe biological genealogies, the Neurotree web site provides a concise summary of the intellectual history of neuroscience and relationships between individuals in the current neuroscience community. The contents of the database are entirely crowd-sourced: any internet user can add information about researchers and the connections between them. As of July 2012, Neurotree has collected information from 10,000 users about 35,000 researchers and 50,000 mentor relationships, and continues to grow. The present report serves to highlight the utility of Neurotree as a resource for academic research and to summarize some basic analysis of its data. The tree structure of the database permits a variety of graphical analyses. We find that the connectivity and graphical distance between researchers entered into Neurotree early has stabilized and thus appears to be mostly complete. The connectivity of more recent entries continues to mature. A ranking of researcher fecundity based on their mentorship reveals a sustained period of influential researchers from 1850–1950, with the most influential individuals active at the later end of that period. Finally, a clustering analysis reveals that some subfields of neuroscience are reflected in tightly interconnected mentor-trainee groups.","DOI":"10.1371/journal.pone.0046608","journalAbbreviation":"PLOS ONE","author":[{"family":"David","given":"Stephen V."},{"family":"Hayden","given":"Benjamin Y."}],"issued":{"date-parts":[["2012",10,5]]}}}],"schema":"https://github.com/citation-style-language/schema/raw/master/csl-citation.json"} </w:instrText>
      </w:r>
      <w:r w:rsidR="009F614A">
        <w:rPr>
          <w:lang w:val="en-CA"/>
        </w:rPr>
        <w:fldChar w:fldCharType="separate"/>
      </w:r>
      <w:r w:rsidR="009F614A">
        <w:rPr>
          <w:noProof/>
          <w:lang w:val="en-CA"/>
        </w:rPr>
        <w:t>(David and Hayden, 2012)</w:t>
      </w:r>
      <w:r w:rsidR="009F614A">
        <w:rPr>
          <w:lang w:val="en-CA"/>
        </w:rPr>
        <w:fldChar w:fldCharType="end"/>
      </w:r>
      <w:r>
        <w:rPr>
          <w:lang w:val="en-CA"/>
        </w:rPr>
        <w:t>, and the experimental metadata stored in NeuroElectro.</w:t>
      </w:r>
      <w:r w:rsidR="00E72C3F">
        <w:rPr>
          <w:lang w:val="en-CA"/>
        </w:rPr>
        <w:t xml:space="preserve"> </w:t>
      </w:r>
    </w:p>
    <w:p w14:paraId="045FE7C5" w14:textId="77777777" w:rsidR="00E16481" w:rsidRDefault="00E16481" w:rsidP="00435CEE">
      <w:pPr>
        <w:rPr>
          <w:lang w:val="en-CA"/>
        </w:rPr>
      </w:pPr>
    </w:p>
    <w:p w14:paraId="6B2657C1" w14:textId="3C61ADB9" w:rsidR="00435CEE" w:rsidRPr="005C79FA" w:rsidRDefault="009F20AC" w:rsidP="00435CEE">
      <w:pPr>
        <w:rPr>
          <w:lang w:val="en-CA"/>
        </w:rPr>
      </w:pPr>
      <w:r>
        <w:rPr>
          <w:lang w:val="en-CA"/>
        </w:rPr>
        <w:t>Additionally, given that the solutions text-mining algorithm can be extended to extract all solutions components, the effects of counter-ions from the major ions salts can be studied (Example</w:t>
      </w:r>
      <w:r w:rsidR="005C79FA">
        <w:rPr>
          <w:lang w:val="en-CA"/>
        </w:rPr>
        <w:t>s</w:t>
      </w:r>
      <w:r>
        <w:rPr>
          <w:lang w:val="en-CA"/>
        </w:rPr>
        <w:t xml:space="preserve">: </w:t>
      </w:r>
      <w:r w:rsidR="00E64059">
        <w:rPr>
          <w:lang w:val="en-CA"/>
        </w:rPr>
        <w:t>NaHCO</w:t>
      </w:r>
      <w:r w:rsidR="00E64059" w:rsidRPr="005C79FA">
        <w:rPr>
          <w:vertAlign w:val="subscript"/>
          <w:lang w:val="en-CA"/>
        </w:rPr>
        <w:t>3</w:t>
      </w:r>
      <w:r w:rsidR="005C79FA">
        <w:rPr>
          <w:lang w:val="en-CA"/>
        </w:rPr>
        <w:t>, K</w:t>
      </w:r>
      <w:r w:rsidR="005C79FA" w:rsidRPr="005C79FA">
        <w:rPr>
          <w:vertAlign w:val="subscript"/>
          <w:lang w:val="en-CA"/>
        </w:rPr>
        <w:t>2</w:t>
      </w:r>
      <w:r w:rsidR="005C79FA">
        <w:rPr>
          <w:lang w:val="en-CA"/>
        </w:rPr>
        <w:t>SO</w:t>
      </w:r>
      <w:r w:rsidR="005C79FA" w:rsidRPr="005C79FA">
        <w:rPr>
          <w:vertAlign w:val="subscript"/>
          <w:lang w:val="en-CA"/>
        </w:rPr>
        <w:t>4</w:t>
      </w:r>
      <w:r w:rsidR="005C79FA">
        <w:rPr>
          <w:lang w:val="en-CA"/>
        </w:rPr>
        <w:t>, KMeSO</w:t>
      </w:r>
      <w:r w:rsidR="005C79FA" w:rsidRPr="005C79FA">
        <w:rPr>
          <w:vertAlign w:val="subscript"/>
          <w:lang w:val="en-CA"/>
        </w:rPr>
        <w:t>4</w:t>
      </w:r>
      <w:r w:rsidR="005C79FA">
        <w:rPr>
          <w:lang w:val="en-CA"/>
        </w:rPr>
        <w:t>)</w:t>
      </w:r>
      <w:r w:rsidR="00E16481">
        <w:rPr>
          <w:lang w:val="en-CA"/>
        </w:rPr>
        <w:t>.</w:t>
      </w:r>
      <w:r w:rsidR="00796186">
        <w:rPr>
          <w:lang w:val="en-CA"/>
        </w:rPr>
        <w:t xml:space="preserve"> This information could provide compounds dissociation information to the multiple regression models</w:t>
      </w:r>
      <w:r w:rsidR="005C3753">
        <w:rPr>
          <w:lang w:val="en-CA"/>
        </w:rPr>
        <w:t>, improving the performance of major ions when predicting electrophysiological properties.</w:t>
      </w:r>
    </w:p>
    <w:p w14:paraId="0AE1DDE7" w14:textId="7C6AB9A6" w:rsidR="00435CEE" w:rsidRDefault="00CF7E38" w:rsidP="00CF7E38">
      <w:pPr>
        <w:spacing w:line="240" w:lineRule="auto"/>
      </w:pPr>
      <w:r>
        <w:br w:type="page"/>
      </w:r>
    </w:p>
    <w:p w14:paraId="160AA09E" w14:textId="77777777" w:rsidR="00435CEE" w:rsidRDefault="00435CEE" w:rsidP="00ED5351">
      <w:pPr>
        <w:pStyle w:val="Heading2"/>
      </w:pPr>
      <w:bookmarkStart w:id="450" w:name="_Toc468464428"/>
      <w:r w:rsidRPr="00AB7ABC">
        <w:lastRenderedPageBreak/>
        <w:t>Conclusion</w:t>
      </w:r>
      <w:bookmarkEnd w:id="450"/>
    </w:p>
    <w:p w14:paraId="30C07BA1" w14:textId="77777777" w:rsidR="00435CEE" w:rsidRDefault="00435CEE" w:rsidP="00435CEE">
      <w:pPr>
        <w:rPr>
          <w:lang w:val="en-CA"/>
        </w:rPr>
      </w:pPr>
    </w:p>
    <w:p w14:paraId="35BDC7EF" w14:textId="06257605" w:rsidR="00D07B30" w:rsidRDefault="00435CEE" w:rsidP="00435CEE">
      <w:pPr>
        <w:rPr>
          <w:lang w:val="en-CA"/>
        </w:rPr>
      </w:pPr>
      <w:r>
        <w:rPr>
          <w:lang w:val="en-CA"/>
        </w:rPr>
        <w:t xml:space="preserve">In conclusion, my integrative meta-analysis approach addresses the neuroscience need for comparing electrophysiological data across different </w:t>
      </w:r>
      <w:r w:rsidR="008C600A">
        <w:rPr>
          <w:lang w:val="en-CA"/>
        </w:rPr>
        <w:t xml:space="preserve">studies. The </w:t>
      </w:r>
      <w:r>
        <w:rPr>
          <w:lang w:val="en-CA"/>
        </w:rPr>
        <w:t xml:space="preserve">models proposed here partially </w:t>
      </w:r>
      <w:r w:rsidR="00B0714D">
        <w:rPr>
          <w:lang w:val="en-CA"/>
        </w:rPr>
        <w:t>adjust for</w:t>
      </w:r>
      <w:r>
        <w:rPr>
          <w:lang w:val="en-CA"/>
        </w:rPr>
        <w:t xml:space="preserve"> ephys variability that can be explained by experimental conditions, </w:t>
      </w:r>
      <w:r w:rsidR="00200115">
        <w:rPr>
          <w:lang w:val="en-CA"/>
        </w:rPr>
        <w:t xml:space="preserve">generally </w:t>
      </w:r>
      <w:r>
        <w:rPr>
          <w:lang w:val="en-CA"/>
        </w:rPr>
        <w:t xml:space="preserve">enabling </w:t>
      </w:r>
      <w:r w:rsidR="00E126A0">
        <w:rPr>
          <w:lang w:val="en-CA"/>
        </w:rPr>
        <w:t xml:space="preserve">improved </w:t>
      </w:r>
      <w:r>
        <w:rPr>
          <w:lang w:val="en-CA"/>
        </w:rPr>
        <w:t>comparisons of reported electrophysiological properties across experiments. Electrode solution constituents</w:t>
      </w:r>
      <w:r w:rsidR="00C94017">
        <w:rPr>
          <w:lang w:val="en-CA"/>
        </w:rPr>
        <w:t xml:space="preserve"> </w:t>
      </w:r>
      <w:r w:rsidR="00D07B30">
        <w:rPr>
          <w:lang w:val="en-CA"/>
        </w:rPr>
        <w:t xml:space="preserve">show greater diversity in their concentration values </w:t>
      </w:r>
      <w:r w:rsidR="00F44984">
        <w:rPr>
          <w:lang w:val="en-CA"/>
        </w:rPr>
        <w:t xml:space="preserve">when </w:t>
      </w:r>
      <w:r w:rsidR="00D07B30">
        <w:rPr>
          <w:lang w:val="en-CA"/>
        </w:rPr>
        <w:t>compared to extracellular</w:t>
      </w:r>
      <w:r w:rsidR="00394A07">
        <w:rPr>
          <w:lang w:val="en-CA"/>
        </w:rPr>
        <w:t xml:space="preserve"> recipes</w:t>
      </w:r>
      <w:r w:rsidR="00464EF4">
        <w:rPr>
          <w:lang w:val="en-CA"/>
        </w:rPr>
        <w:t xml:space="preserve">, resulting in the </w:t>
      </w:r>
      <w:r w:rsidR="00E0455D">
        <w:rPr>
          <w:lang w:val="en-CA"/>
        </w:rPr>
        <w:t xml:space="preserve">more </w:t>
      </w:r>
      <w:r w:rsidR="00464EF4">
        <w:rPr>
          <w:lang w:val="en-CA"/>
        </w:rPr>
        <w:t>common inclusion of internal solutions components into the models.</w:t>
      </w:r>
      <w:r w:rsidR="004B1236">
        <w:rPr>
          <w:lang w:val="en-CA"/>
        </w:rPr>
        <w:t xml:space="preserve"> External solution recipes used by the neurophysiological community are too </w:t>
      </w:r>
      <w:r w:rsidR="005778BE">
        <w:rPr>
          <w:lang w:val="en-CA"/>
        </w:rPr>
        <w:t xml:space="preserve">similar, </w:t>
      </w:r>
      <w:r w:rsidR="00BE547A">
        <w:rPr>
          <w:lang w:val="en-CA"/>
        </w:rPr>
        <w:t xml:space="preserve">possibly </w:t>
      </w:r>
      <w:r w:rsidR="005778BE">
        <w:rPr>
          <w:lang w:val="en-CA"/>
        </w:rPr>
        <w:t xml:space="preserve">preventing </w:t>
      </w:r>
      <w:r w:rsidR="00F5424D">
        <w:rPr>
          <w:lang w:val="en-CA"/>
        </w:rPr>
        <w:t>this type of analysis from detecting their tr</w:t>
      </w:r>
      <w:r w:rsidR="00C47A61">
        <w:rPr>
          <w:lang w:val="en-CA"/>
        </w:rPr>
        <w:t>ue effects on the variability in</w:t>
      </w:r>
      <w:r w:rsidR="00F5424D">
        <w:rPr>
          <w:lang w:val="en-CA"/>
        </w:rPr>
        <w:t xml:space="preserve"> ephys properties.</w:t>
      </w:r>
      <w:r w:rsidR="00032320">
        <w:rPr>
          <w:lang w:val="en-CA"/>
        </w:rPr>
        <w:t xml:space="preserve"> </w:t>
      </w:r>
      <w:r w:rsidR="00976F71">
        <w:rPr>
          <w:lang w:val="en-CA"/>
        </w:rPr>
        <w:t xml:space="preserve">I conclude that while experimental solutions </w:t>
      </w:r>
      <w:r w:rsidR="00CE1215">
        <w:rPr>
          <w:lang w:val="en-CA"/>
        </w:rPr>
        <w:t>possess certain explanatory power when modeling the variability of ephys properties</w:t>
      </w:r>
      <w:r w:rsidR="00B16114">
        <w:rPr>
          <w:lang w:val="en-CA"/>
        </w:rPr>
        <w:t xml:space="preserve">, </w:t>
      </w:r>
      <w:r w:rsidR="003E6F46">
        <w:rPr>
          <w:lang w:val="en-CA"/>
        </w:rPr>
        <w:t xml:space="preserve">the </w:t>
      </w:r>
      <w:r w:rsidR="00985CE4">
        <w:rPr>
          <w:lang w:val="en-CA"/>
        </w:rPr>
        <w:t>larger part</w:t>
      </w:r>
      <w:r w:rsidR="003E6F46">
        <w:rPr>
          <w:lang w:val="en-CA"/>
        </w:rPr>
        <w:t xml:space="preserve"> of </w:t>
      </w:r>
      <w:r w:rsidR="000F0E75">
        <w:rPr>
          <w:lang w:val="en-CA"/>
        </w:rPr>
        <w:t>the study-to-study ephys variability</w:t>
      </w:r>
      <w:r w:rsidR="003E6F46">
        <w:rPr>
          <w:lang w:val="en-CA"/>
        </w:rPr>
        <w:t xml:space="preserve"> remains </w:t>
      </w:r>
      <w:r w:rsidR="001407CD">
        <w:rPr>
          <w:lang w:val="en-CA"/>
        </w:rPr>
        <w:t xml:space="preserve">left to be </w:t>
      </w:r>
      <w:r w:rsidR="003E6F46">
        <w:rPr>
          <w:lang w:val="en-CA"/>
        </w:rPr>
        <w:t>explained.</w:t>
      </w:r>
    </w:p>
    <w:p w14:paraId="3F62601E" w14:textId="77777777" w:rsidR="008C2F93" w:rsidRDefault="008C2F93" w:rsidP="00014D18"/>
    <w:p w14:paraId="675E7856" w14:textId="77777777" w:rsidR="00E9753B" w:rsidRPr="00E94CAE" w:rsidRDefault="00E9753B" w:rsidP="00FC0104">
      <w:pPr>
        <w:pStyle w:val="Heading1"/>
        <w:numPr>
          <w:ilvl w:val="0"/>
          <w:numId w:val="0"/>
        </w:numPr>
      </w:pPr>
      <w:bookmarkStart w:id="451" w:name="_Toc153357253"/>
      <w:bookmarkStart w:id="452" w:name="_Toc157169061"/>
      <w:bookmarkStart w:id="453" w:name="_Toc468464429"/>
      <w:r w:rsidRPr="00E94CAE">
        <w:lastRenderedPageBreak/>
        <w:t>Bibliography</w:t>
      </w:r>
      <w:bookmarkEnd w:id="451"/>
      <w:bookmarkEnd w:id="452"/>
      <w:bookmarkEnd w:id="453"/>
    </w:p>
    <w:p w14:paraId="4FE8A94F" w14:textId="5C7E08DC" w:rsidR="00D9395F" w:rsidRPr="00377D86" w:rsidDel="003A0F08" w:rsidRDefault="008147D4" w:rsidP="00377D86">
      <w:pPr>
        <w:pStyle w:val="Bibliography"/>
        <w:rPr>
          <w:del w:id="454" w:author="Dmitry Tebaykin" w:date="2016-12-15T19:18:00Z"/>
          <w:rFonts w:eastAsia="Times New Roman"/>
          <w:rPrChange w:id="455" w:author="Dmitry Tebaykin" w:date="2016-12-15T19:46:00Z">
            <w:rPr>
              <w:del w:id="456" w:author="Dmitry Tebaykin" w:date="2016-12-15T19:18:00Z"/>
              <w:rFonts w:eastAsia="Times New Roman"/>
            </w:rPr>
          </w:rPrChange>
        </w:rPr>
        <w:pPrChange w:id="457" w:author="Dmitry Tebaykin" w:date="2016-12-15T19:46:00Z">
          <w:pPr>
            <w:pStyle w:val="Bibliography"/>
          </w:pPr>
        </w:pPrChange>
      </w:pPr>
      <w:r>
        <w:fldChar w:fldCharType="begin"/>
      </w:r>
      <w:ins w:id="458" w:author="Dmitry Tebaykin" w:date="2016-12-15T19:18:00Z">
        <w:r w:rsidR="003A0F08">
          <w:instrText xml:space="preserve"> ADDIN ZOTERO_BIBL {"uncited":[["http://zotero.org/users/2034786/items/WBRZNG4I"],["http://zotero.org/users/2034786/items/Q6B6FE6F"],["http://zotero.org/users/2034786/items/G44JT2WD"],["http://zotero.org/users/2034786/items/4ZZDMDRE"]],"custom":[]} CSL_BIBLIOGRAPHY </w:instrText>
        </w:r>
      </w:ins>
      <w:del w:id="459" w:author="Dmitry Tebaykin" w:date="2016-12-15T19:18:00Z">
        <w:r w:rsidR="00012AF9" w:rsidDel="003A0F08">
          <w:delInstrText xml:space="preserve"> ADDIN ZOTERO_BIBL {"uncited":[["http://zotero.org/users/2034786/items/WBRZNG4I"],["http://zotero.org/users/2034786/items/Q6B6FE6F"],["http://zotero.org/users/2034786/items/G44JT2WD"],["http://zotero.org/users/2034786/items/4ZZDMDRE"]],"custom":[]} CSL_BIBLIOGRAPHY </w:delInstrText>
        </w:r>
      </w:del>
      <w:r>
        <w:fldChar w:fldCharType="separate"/>
      </w:r>
      <w:del w:id="460" w:author="Dmitry Tebaykin" w:date="2016-12-15T19:18:00Z">
        <w:r w:rsidR="00D9395F" w:rsidRPr="00377D86" w:rsidDel="003A0F08">
          <w:rPr>
            <w:rFonts w:eastAsia="Times New Roman"/>
          </w:rPr>
          <w:delText xml:space="preserve">Agmon, A., and Connors, B. (1991). Thalamocortical responses of mouse somatosensory (barrel) cortexin vitro. Neuroscience </w:delText>
        </w:r>
        <w:r w:rsidR="00D9395F" w:rsidRPr="00377D86" w:rsidDel="003A0F08">
          <w:rPr>
            <w:rFonts w:eastAsia="Times New Roman"/>
            <w:i/>
            <w:iCs/>
            <w:rPrChange w:id="461" w:author="Dmitry Tebaykin" w:date="2016-12-15T19:46:00Z">
              <w:rPr>
                <w:rFonts w:eastAsia="Times New Roman"/>
                <w:i/>
                <w:iCs/>
              </w:rPr>
            </w:rPrChange>
          </w:rPr>
          <w:delText>41</w:delText>
        </w:r>
        <w:r w:rsidR="00D9395F" w:rsidRPr="00377D86" w:rsidDel="003A0F08">
          <w:rPr>
            <w:rFonts w:eastAsia="Times New Roman"/>
            <w:rPrChange w:id="462" w:author="Dmitry Tebaykin" w:date="2016-12-15T19:46:00Z">
              <w:rPr>
                <w:rFonts w:eastAsia="Times New Roman"/>
              </w:rPr>
            </w:rPrChange>
          </w:rPr>
          <w:delText>, 365–379.</w:delText>
        </w:r>
      </w:del>
    </w:p>
    <w:p w14:paraId="2BB4147E" w14:textId="0CA3FE2A" w:rsidR="00D9395F" w:rsidRPr="00377D86" w:rsidDel="003A0F08" w:rsidRDefault="00D9395F" w:rsidP="00377D86">
      <w:pPr>
        <w:pStyle w:val="Bibliography"/>
        <w:rPr>
          <w:del w:id="463" w:author="Dmitry Tebaykin" w:date="2016-12-15T19:18:00Z"/>
          <w:rFonts w:eastAsia="Times New Roman"/>
          <w:rPrChange w:id="464" w:author="Dmitry Tebaykin" w:date="2016-12-15T19:46:00Z">
            <w:rPr>
              <w:del w:id="465" w:author="Dmitry Tebaykin" w:date="2016-12-15T19:18:00Z"/>
              <w:rFonts w:eastAsia="Times New Roman"/>
            </w:rPr>
          </w:rPrChange>
        </w:rPr>
        <w:pPrChange w:id="466" w:author="Dmitry Tebaykin" w:date="2016-12-15T19:46:00Z">
          <w:pPr>
            <w:pStyle w:val="Bibliography"/>
          </w:pPr>
        </w:pPrChange>
      </w:pPr>
      <w:del w:id="467" w:author="Dmitry Tebaykin" w:date="2016-12-15T19:18:00Z">
        <w:r w:rsidRPr="00377D86" w:rsidDel="003A0F08">
          <w:rPr>
            <w:rFonts w:eastAsia="Times New Roman"/>
            <w:rPrChange w:id="468" w:author="Dmitry Tebaykin" w:date="2016-12-15T19:46:00Z">
              <w:rPr>
                <w:rFonts w:eastAsia="Times New Roman"/>
              </w:rPr>
            </w:rPrChange>
          </w:rPr>
          <w:delText xml:space="preserve">Aivar, P., Valero, M., Bellistri, E., and Prida, L.M. de la (2014). Extracellular Calcium Controls the Expression of Two Different Forms of Ripple-Like Hippocampal Oscillations. J. Neurosci. </w:delText>
        </w:r>
        <w:r w:rsidRPr="00377D86" w:rsidDel="003A0F08">
          <w:rPr>
            <w:rFonts w:eastAsia="Times New Roman"/>
            <w:i/>
            <w:iCs/>
            <w:rPrChange w:id="469" w:author="Dmitry Tebaykin" w:date="2016-12-15T19:46:00Z">
              <w:rPr>
                <w:rFonts w:eastAsia="Times New Roman"/>
                <w:i/>
                <w:iCs/>
              </w:rPr>
            </w:rPrChange>
          </w:rPr>
          <w:delText>34</w:delText>
        </w:r>
        <w:r w:rsidRPr="00377D86" w:rsidDel="003A0F08">
          <w:rPr>
            <w:rFonts w:eastAsia="Times New Roman"/>
            <w:rPrChange w:id="470" w:author="Dmitry Tebaykin" w:date="2016-12-15T19:46:00Z">
              <w:rPr>
                <w:rFonts w:eastAsia="Times New Roman"/>
              </w:rPr>
            </w:rPrChange>
          </w:rPr>
          <w:delText>, 2989–3004.</w:delText>
        </w:r>
      </w:del>
    </w:p>
    <w:p w14:paraId="3682E29E" w14:textId="5BB760A2" w:rsidR="00D9395F" w:rsidRPr="00377D86" w:rsidDel="003A0F08" w:rsidRDefault="00D9395F" w:rsidP="00377D86">
      <w:pPr>
        <w:pStyle w:val="Bibliography"/>
        <w:rPr>
          <w:del w:id="471" w:author="Dmitry Tebaykin" w:date="2016-12-15T19:18:00Z"/>
          <w:rFonts w:eastAsia="Times New Roman"/>
          <w:rPrChange w:id="472" w:author="Dmitry Tebaykin" w:date="2016-12-15T19:46:00Z">
            <w:rPr>
              <w:del w:id="473" w:author="Dmitry Tebaykin" w:date="2016-12-15T19:18:00Z"/>
              <w:rFonts w:eastAsia="Times New Roman"/>
            </w:rPr>
          </w:rPrChange>
        </w:rPr>
        <w:pPrChange w:id="474" w:author="Dmitry Tebaykin" w:date="2016-12-15T19:46:00Z">
          <w:pPr>
            <w:pStyle w:val="Bibliography"/>
          </w:pPr>
        </w:pPrChange>
      </w:pPr>
      <w:del w:id="475" w:author="Dmitry Tebaykin" w:date="2016-12-15T19:18:00Z">
        <w:r w:rsidRPr="00377D86" w:rsidDel="003A0F08">
          <w:rPr>
            <w:rFonts w:eastAsia="Times New Roman"/>
            <w:rPrChange w:id="476" w:author="Dmitry Tebaykin" w:date="2016-12-15T19:46:00Z">
              <w:rPr>
                <w:rFonts w:eastAsia="Times New Roman"/>
              </w:rPr>
            </w:rPrChange>
          </w:rPr>
          <w:delText xml:space="preserve">Altman, N.S. (1992). An Introduction to Kernel and Nearest-Neighbor Nonparametric Regression. Am. Stat. </w:delText>
        </w:r>
        <w:r w:rsidRPr="00377D86" w:rsidDel="003A0F08">
          <w:rPr>
            <w:rFonts w:eastAsia="Times New Roman"/>
            <w:i/>
            <w:iCs/>
            <w:rPrChange w:id="477" w:author="Dmitry Tebaykin" w:date="2016-12-15T19:46:00Z">
              <w:rPr>
                <w:rFonts w:eastAsia="Times New Roman"/>
                <w:i/>
                <w:iCs/>
              </w:rPr>
            </w:rPrChange>
          </w:rPr>
          <w:delText>46</w:delText>
        </w:r>
        <w:r w:rsidRPr="00377D86" w:rsidDel="003A0F08">
          <w:rPr>
            <w:rFonts w:eastAsia="Times New Roman"/>
            <w:rPrChange w:id="478" w:author="Dmitry Tebaykin" w:date="2016-12-15T19:46:00Z">
              <w:rPr>
                <w:rFonts w:eastAsia="Times New Roman"/>
              </w:rPr>
            </w:rPrChange>
          </w:rPr>
          <w:delText>, 175–185.</w:delText>
        </w:r>
      </w:del>
    </w:p>
    <w:p w14:paraId="563C8DC1" w14:textId="25032076" w:rsidR="00D9395F" w:rsidRPr="00377D86" w:rsidDel="003A0F08" w:rsidRDefault="00D9395F" w:rsidP="00377D86">
      <w:pPr>
        <w:pStyle w:val="Bibliography"/>
        <w:rPr>
          <w:del w:id="479" w:author="Dmitry Tebaykin" w:date="2016-12-15T19:18:00Z"/>
          <w:rFonts w:eastAsia="Times New Roman"/>
          <w:rPrChange w:id="480" w:author="Dmitry Tebaykin" w:date="2016-12-15T19:46:00Z">
            <w:rPr>
              <w:del w:id="481" w:author="Dmitry Tebaykin" w:date="2016-12-15T19:18:00Z"/>
              <w:rFonts w:eastAsia="Times New Roman"/>
            </w:rPr>
          </w:rPrChange>
        </w:rPr>
        <w:pPrChange w:id="482" w:author="Dmitry Tebaykin" w:date="2016-12-15T19:46:00Z">
          <w:pPr>
            <w:pStyle w:val="Bibliography"/>
          </w:pPr>
        </w:pPrChange>
      </w:pPr>
      <w:del w:id="483" w:author="Dmitry Tebaykin" w:date="2016-12-15T19:18:00Z">
        <w:r w:rsidRPr="00377D86" w:rsidDel="003A0F08">
          <w:rPr>
            <w:rFonts w:eastAsia="Times New Roman"/>
            <w:rPrChange w:id="484" w:author="Dmitry Tebaykin" w:date="2016-12-15T19:46:00Z">
              <w:rPr>
                <w:rFonts w:eastAsia="Times New Roman"/>
              </w:rPr>
            </w:rPrChange>
          </w:rPr>
          <w:delText>Anderson, D.R., and Burnham, K.P. (2002). Avoiding pitfalls when using information-theoretic methods. J. Wildl. Manag. 912–918.</w:delText>
        </w:r>
      </w:del>
    </w:p>
    <w:p w14:paraId="6C171474" w14:textId="0E13CAA9" w:rsidR="00D9395F" w:rsidRPr="00377D86" w:rsidDel="003A0F08" w:rsidRDefault="00D9395F" w:rsidP="00377D86">
      <w:pPr>
        <w:pStyle w:val="Bibliography"/>
        <w:rPr>
          <w:del w:id="485" w:author="Dmitry Tebaykin" w:date="2016-12-15T19:18:00Z"/>
          <w:rFonts w:eastAsia="Times New Roman"/>
          <w:rPrChange w:id="486" w:author="Dmitry Tebaykin" w:date="2016-12-15T19:46:00Z">
            <w:rPr>
              <w:del w:id="487" w:author="Dmitry Tebaykin" w:date="2016-12-15T19:18:00Z"/>
              <w:rFonts w:eastAsia="Times New Roman"/>
            </w:rPr>
          </w:rPrChange>
        </w:rPr>
        <w:pPrChange w:id="488" w:author="Dmitry Tebaykin" w:date="2016-12-15T19:46:00Z">
          <w:pPr>
            <w:pStyle w:val="Bibliography"/>
          </w:pPr>
        </w:pPrChange>
      </w:pPr>
      <w:del w:id="489" w:author="Dmitry Tebaykin" w:date="2016-12-15T19:18:00Z">
        <w:r w:rsidRPr="00377D86" w:rsidDel="003A0F08">
          <w:rPr>
            <w:rFonts w:eastAsia="Times New Roman"/>
            <w:rPrChange w:id="490" w:author="Dmitry Tebaykin" w:date="2016-12-15T19:46:00Z">
              <w:rPr>
                <w:rFonts w:eastAsia="Times New Roman"/>
              </w:rPr>
            </w:rPrChange>
          </w:rPr>
          <w:delText xml:space="preserve">André, V.M., Cepeda, C., Cummings, D.M., Jocoy, E.L., Fisher, Y.E., William Yang, X., and Levine, M.S. (2010). Dopamine modulation of excitatory currents in the striatum is dictated by the expression of D1 or D2 receptors and modified by endocannabinoids. Eur. J. Neurosci. </w:delText>
        </w:r>
        <w:r w:rsidRPr="00377D86" w:rsidDel="003A0F08">
          <w:rPr>
            <w:rFonts w:eastAsia="Times New Roman"/>
            <w:i/>
            <w:iCs/>
            <w:rPrChange w:id="491" w:author="Dmitry Tebaykin" w:date="2016-12-15T19:46:00Z">
              <w:rPr>
                <w:rFonts w:eastAsia="Times New Roman"/>
                <w:i/>
                <w:iCs/>
              </w:rPr>
            </w:rPrChange>
          </w:rPr>
          <w:delText>31</w:delText>
        </w:r>
        <w:r w:rsidRPr="00377D86" w:rsidDel="003A0F08">
          <w:rPr>
            <w:rFonts w:eastAsia="Times New Roman"/>
            <w:rPrChange w:id="492" w:author="Dmitry Tebaykin" w:date="2016-12-15T19:46:00Z">
              <w:rPr>
                <w:rFonts w:eastAsia="Times New Roman"/>
              </w:rPr>
            </w:rPrChange>
          </w:rPr>
          <w:delText>, 14–28.</w:delText>
        </w:r>
      </w:del>
    </w:p>
    <w:p w14:paraId="4C78A332" w14:textId="43E92605" w:rsidR="00D9395F" w:rsidRPr="00377D86" w:rsidDel="003A0F08" w:rsidRDefault="00D9395F" w:rsidP="00377D86">
      <w:pPr>
        <w:pStyle w:val="Bibliography"/>
        <w:rPr>
          <w:del w:id="493" w:author="Dmitry Tebaykin" w:date="2016-12-15T19:18:00Z"/>
          <w:rFonts w:eastAsia="Times New Roman"/>
          <w:rPrChange w:id="494" w:author="Dmitry Tebaykin" w:date="2016-12-15T19:46:00Z">
            <w:rPr>
              <w:del w:id="495" w:author="Dmitry Tebaykin" w:date="2016-12-15T19:18:00Z"/>
              <w:rFonts w:eastAsia="Times New Roman"/>
            </w:rPr>
          </w:rPrChange>
        </w:rPr>
        <w:pPrChange w:id="496" w:author="Dmitry Tebaykin" w:date="2016-12-15T19:46:00Z">
          <w:pPr>
            <w:pStyle w:val="Bibliography"/>
          </w:pPr>
        </w:pPrChange>
      </w:pPr>
      <w:del w:id="497" w:author="Dmitry Tebaykin" w:date="2016-12-15T19:18:00Z">
        <w:r w:rsidRPr="00377D86" w:rsidDel="003A0F08">
          <w:rPr>
            <w:rFonts w:eastAsia="Times New Roman"/>
            <w:rPrChange w:id="498" w:author="Dmitry Tebaykin" w:date="2016-12-15T19:46:00Z">
              <w:rPr>
                <w:rFonts w:eastAsia="Times New Roman"/>
              </w:rPr>
            </w:rPrChange>
          </w:rPr>
          <w:delText xml:space="preserve">Archer, K.J., and Kimes, R.V. (2008). Empirical Characterization of Random Forest Variable Importance Measures. Comput Stat Data Anal </w:delText>
        </w:r>
        <w:r w:rsidRPr="00377D86" w:rsidDel="003A0F08">
          <w:rPr>
            <w:rFonts w:eastAsia="Times New Roman"/>
            <w:i/>
            <w:iCs/>
            <w:rPrChange w:id="499" w:author="Dmitry Tebaykin" w:date="2016-12-15T19:46:00Z">
              <w:rPr>
                <w:rFonts w:eastAsia="Times New Roman"/>
                <w:i/>
                <w:iCs/>
              </w:rPr>
            </w:rPrChange>
          </w:rPr>
          <w:delText>52</w:delText>
        </w:r>
        <w:r w:rsidRPr="00377D86" w:rsidDel="003A0F08">
          <w:rPr>
            <w:rFonts w:eastAsia="Times New Roman"/>
            <w:rPrChange w:id="500" w:author="Dmitry Tebaykin" w:date="2016-12-15T19:46:00Z">
              <w:rPr>
                <w:rFonts w:eastAsia="Times New Roman"/>
              </w:rPr>
            </w:rPrChange>
          </w:rPr>
          <w:delText>, 2249–2260.</w:delText>
        </w:r>
      </w:del>
    </w:p>
    <w:p w14:paraId="4B199526" w14:textId="5F8F7F77" w:rsidR="00D9395F" w:rsidRPr="00377D86" w:rsidDel="003A0F08" w:rsidRDefault="00D9395F" w:rsidP="00377D86">
      <w:pPr>
        <w:pStyle w:val="Bibliography"/>
        <w:rPr>
          <w:del w:id="501" w:author="Dmitry Tebaykin" w:date="2016-12-15T19:18:00Z"/>
          <w:rFonts w:eastAsia="Times New Roman"/>
          <w:rPrChange w:id="502" w:author="Dmitry Tebaykin" w:date="2016-12-15T19:46:00Z">
            <w:rPr>
              <w:del w:id="503" w:author="Dmitry Tebaykin" w:date="2016-12-15T19:18:00Z"/>
              <w:rFonts w:eastAsia="Times New Roman"/>
            </w:rPr>
          </w:rPrChange>
        </w:rPr>
        <w:pPrChange w:id="504" w:author="Dmitry Tebaykin" w:date="2016-12-15T19:46:00Z">
          <w:pPr>
            <w:pStyle w:val="Bibliography"/>
          </w:pPr>
        </w:pPrChange>
      </w:pPr>
      <w:del w:id="505" w:author="Dmitry Tebaykin" w:date="2016-12-15T19:18:00Z">
        <w:r w:rsidRPr="00377D86" w:rsidDel="003A0F08">
          <w:rPr>
            <w:rFonts w:eastAsia="Times New Roman"/>
            <w:rPrChange w:id="506" w:author="Dmitry Tebaykin" w:date="2016-12-15T19:46:00Z">
              <w:rPr>
                <w:rFonts w:eastAsia="Times New Roman"/>
              </w:rPr>
            </w:rPrChange>
          </w:rPr>
          <w:delText xml:space="preserve">Armentia, M.L.D., and Sah, P. (2004). Firing Properties and Connectivity of Neurons in the Rat Lateral Central Nucleus of the Amygdala. J. Neurophysiol. </w:delText>
        </w:r>
        <w:r w:rsidRPr="00377D86" w:rsidDel="003A0F08">
          <w:rPr>
            <w:rFonts w:eastAsia="Times New Roman"/>
            <w:i/>
            <w:iCs/>
            <w:rPrChange w:id="507" w:author="Dmitry Tebaykin" w:date="2016-12-15T19:46:00Z">
              <w:rPr>
                <w:rFonts w:eastAsia="Times New Roman"/>
                <w:i/>
                <w:iCs/>
              </w:rPr>
            </w:rPrChange>
          </w:rPr>
          <w:delText>92</w:delText>
        </w:r>
        <w:r w:rsidRPr="00377D86" w:rsidDel="003A0F08">
          <w:rPr>
            <w:rFonts w:eastAsia="Times New Roman"/>
            <w:rPrChange w:id="508" w:author="Dmitry Tebaykin" w:date="2016-12-15T19:46:00Z">
              <w:rPr>
                <w:rFonts w:eastAsia="Times New Roman"/>
              </w:rPr>
            </w:rPrChange>
          </w:rPr>
          <w:delText>, 1285–1294.</w:delText>
        </w:r>
      </w:del>
    </w:p>
    <w:p w14:paraId="2F7BA06F" w14:textId="1F19E494" w:rsidR="00D9395F" w:rsidRPr="00377D86" w:rsidDel="003A0F08" w:rsidRDefault="00D9395F" w:rsidP="00377D86">
      <w:pPr>
        <w:pStyle w:val="Bibliography"/>
        <w:rPr>
          <w:del w:id="509" w:author="Dmitry Tebaykin" w:date="2016-12-15T19:18:00Z"/>
          <w:rFonts w:eastAsia="Times New Roman"/>
          <w:rPrChange w:id="510" w:author="Dmitry Tebaykin" w:date="2016-12-15T19:46:00Z">
            <w:rPr>
              <w:del w:id="511" w:author="Dmitry Tebaykin" w:date="2016-12-15T19:18:00Z"/>
              <w:rFonts w:eastAsia="Times New Roman"/>
            </w:rPr>
          </w:rPrChange>
        </w:rPr>
        <w:pPrChange w:id="512" w:author="Dmitry Tebaykin" w:date="2016-12-15T19:46:00Z">
          <w:pPr>
            <w:pStyle w:val="Bibliography"/>
          </w:pPr>
        </w:pPrChange>
      </w:pPr>
      <w:del w:id="513" w:author="Dmitry Tebaykin" w:date="2016-12-15T19:18:00Z">
        <w:r w:rsidRPr="00377D86" w:rsidDel="003A0F08">
          <w:rPr>
            <w:rFonts w:eastAsia="Times New Roman"/>
            <w:rPrChange w:id="514" w:author="Dmitry Tebaykin" w:date="2016-12-15T19:46:00Z">
              <w:rPr>
                <w:rFonts w:eastAsia="Times New Roman"/>
              </w:rPr>
            </w:rPrChange>
          </w:rPr>
          <w:delText>Bird, S. (2006). NLTK: the natural language toolkit. (Association for Computational Linguistics), pp. 69–72.</w:delText>
        </w:r>
      </w:del>
    </w:p>
    <w:p w14:paraId="34C67CB2" w14:textId="485DD989" w:rsidR="00D9395F" w:rsidRPr="00377D86" w:rsidDel="003A0F08" w:rsidRDefault="00D9395F" w:rsidP="00377D86">
      <w:pPr>
        <w:pStyle w:val="Bibliography"/>
        <w:rPr>
          <w:del w:id="515" w:author="Dmitry Tebaykin" w:date="2016-12-15T19:18:00Z"/>
          <w:rFonts w:eastAsia="Times New Roman"/>
          <w:rPrChange w:id="516" w:author="Dmitry Tebaykin" w:date="2016-12-15T19:46:00Z">
            <w:rPr>
              <w:del w:id="517" w:author="Dmitry Tebaykin" w:date="2016-12-15T19:18:00Z"/>
              <w:rFonts w:eastAsia="Times New Roman"/>
            </w:rPr>
          </w:rPrChange>
        </w:rPr>
        <w:pPrChange w:id="518" w:author="Dmitry Tebaykin" w:date="2016-12-15T19:46:00Z">
          <w:pPr>
            <w:pStyle w:val="Bibliography"/>
          </w:pPr>
        </w:pPrChange>
      </w:pPr>
      <w:del w:id="519" w:author="Dmitry Tebaykin" w:date="2016-12-15T19:18:00Z">
        <w:r w:rsidRPr="00377D86" w:rsidDel="003A0F08">
          <w:rPr>
            <w:rFonts w:eastAsia="Times New Roman"/>
            <w:rPrChange w:id="520" w:author="Dmitry Tebaykin" w:date="2016-12-15T19:46:00Z">
              <w:rPr>
                <w:rFonts w:eastAsia="Times New Roman"/>
              </w:rPr>
            </w:rPrChange>
          </w:rPr>
          <w:delText xml:space="preserve">Boehlen, A., Henneberger, C., Heinemann, U., and Erchova, I. (2013). Contribution of near-threshold currents to intrinsic oscillatory activity in rat medial entorhinal cortex layer II stellate cells. J. Neurophysiol. </w:delText>
        </w:r>
        <w:r w:rsidRPr="00377D86" w:rsidDel="003A0F08">
          <w:rPr>
            <w:rFonts w:eastAsia="Times New Roman"/>
            <w:i/>
            <w:iCs/>
            <w:rPrChange w:id="521" w:author="Dmitry Tebaykin" w:date="2016-12-15T19:46:00Z">
              <w:rPr>
                <w:rFonts w:eastAsia="Times New Roman"/>
                <w:i/>
                <w:iCs/>
              </w:rPr>
            </w:rPrChange>
          </w:rPr>
          <w:delText>109</w:delText>
        </w:r>
        <w:r w:rsidRPr="00377D86" w:rsidDel="003A0F08">
          <w:rPr>
            <w:rFonts w:eastAsia="Times New Roman"/>
            <w:rPrChange w:id="522" w:author="Dmitry Tebaykin" w:date="2016-12-15T19:46:00Z">
              <w:rPr>
                <w:rFonts w:eastAsia="Times New Roman"/>
              </w:rPr>
            </w:rPrChange>
          </w:rPr>
          <w:delText>, 445–463.</w:delText>
        </w:r>
      </w:del>
    </w:p>
    <w:p w14:paraId="3DAA7F3F" w14:textId="536F358F" w:rsidR="00D9395F" w:rsidRPr="00377D86" w:rsidDel="003A0F08" w:rsidRDefault="00D9395F" w:rsidP="00377D86">
      <w:pPr>
        <w:pStyle w:val="Bibliography"/>
        <w:rPr>
          <w:del w:id="523" w:author="Dmitry Tebaykin" w:date="2016-12-15T19:18:00Z"/>
          <w:rFonts w:eastAsia="Times New Roman"/>
          <w:rPrChange w:id="524" w:author="Dmitry Tebaykin" w:date="2016-12-15T19:46:00Z">
            <w:rPr>
              <w:del w:id="525" w:author="Dmitry Tebaykin" w:date="2016-12-15T19:18:00Z"/>
              <w:rFonts w:eastAsia="Times New Roman"/>
            </w:rPr>
          </w:rPrChange>
        </w:rPr>
        <w:pPrChange w:id="526" w:author="Dmitry Tebaykin" w:date="2016-12-15T19:46:00Z">
          <w:pPr>
            <w:pStyle w:val="Bibliography"/>
          </w:pPr>
        </w:pPrChange>
      </w:pPr>
      <w:del w:id="527" w:author="Dmitry Tebaykin" w:date="2016-12-15T19:18:00Z">
        <w:r w:rsidRPr="00377D86" w:rsidDel="003A0F08">
          <w:rPr>
            <w:rFonts w:eastAsia="Times New Roman"/>
            <w:rPrChange w:id="528" w:author="Dmitry Tebaykin" w:date="2016-12-15T19:46:00Z">
              <w:rPr>
                <w:rFonts w:eastAsia="Times New Roman"/>
              </w:rPr>
            </w:rPrChange>
          </w:rPr>
          <w:delText>Bonferroni, C.E. (1936). Teoria statistica delle classi e calcolo delle probabilita (Libreria internazionale Seeber).</w:delText>
        </w:r>
      </w:del>
    </w:p>
    <w:p w14:paraId="50E071C5" w14:textId="61CFC0C3" w:rsidR="00D9395F" w:rsidRPr="00377D86" w:rsidDel="003A0F08" w:rsidRDefault="00D9395F" w:rsidP="00377D86">
      <w:pPr>
        <w:pStyle w:val="Bibliography"/>
        <w:rPr>
          <w:del w:id="529" w:author="Dmitry Tebaykin" w:date="2016-12-15T19:18:00Z"/>
          <w:rFonts w:eastAsia="Times New Roman"/>
          <w:rPrChange w:id="530" w:author="Dmitry Tebaykin" w:date="2016-12-15T19:46:00Z">
            <w:rPr>
              <w:del w:id="531" w:author="Dmitry Tebaykin" w:date="2016-12-15T19:18:00Z"/>
              <w:rFonts w:eastAsia="Times New Roman"/>
            </w:rPr>
          </w:rPrChange>
        </w:rPr>
        <w:pPrChange w:id="532" w:author="Dmitry Tebaykin" w:date="2016-12-15T19:46:00Z">
          <w:pPr>
            <w:pStyle w:val="Bibliography"/>
          </w:pPr>
        </w:pPrChange>
      </w:pPr>
      <w:del w:id="533" w:author="Dmitry Tebaykin" w:date="2016-12-15T19:18:00Z">
        <w:r w:rsidRPr="00377D86" w:rsidDel="003A0F08">
          <w:rPr>
            <w:rFonts w:eastAsia="Times New Roman"/>
            <w:rPrChange w:id="534" w:author="Dmitry Tebaykin" w:date="2016-12-15T19:46:00Z">
              <w:rPr>
                <w:rFonts w:eastAsia="Times New Roman"/>
              </w:rPr>
            </w:rPrChange>
          </w:rPr>
          <w:delText xml:space="preserve">Booth, C.A., Brown, J.T., and Randall, A.D. (2014). Neurophysiological modification of CA1 pyramidal neurons in a transgenic mouse expressing a truncated form of disrupted-in-schizophrenia 1. Eur. J. Neurosci. </w:delText>
        </w:r>
        <w:r w:rsidRPr="00377D86" w:rsidDel="003A0F08">
          <w:rPr>
            <w:rFonts w:eastAsia="Times New Roman"/>
            <w:i/>
            <w:iCs/>
            <w:rPrChange w:id="535" w:author="Dmitry Tebaykin" w:date="2016-12-15T19:46:00Z">
              <w:rPr>
                <w:rFonts w:eastAsia="Times New Roman"/>
                <w:i/>
                <w:iCs/>
              </w:rPr>
            </w:rPrChange>
          </w:rPr>
          <w:delText>39</w:delText>
        </w:r>
        <w:r w:rsidRPr="00377D86" w:rsidDel="003A0F08">
          <w:rPr>
            <w:rFonts w:eastAsia="Times New Roman"/>
            <w:rPrChange w:id="536" w:author="Dmitry Tebaykin" w:date="2016-12-15T19:46:00Z">
              <w:rPr>
                <w:rFonts w:eastAsia="Times New Roman"/>
              </w:rPr>
            </w:rPrChange>
          </w:rPr>
          <w:delText>, 1074–1090.</w:delText>
        </w:r>
      </w:del>
    </w:p>
    <w:p w14:paraId="4D798342" w14:textId="163C0295" w:rsidR="00D9395F" w:rsidRPr="00377D86" w:rsidDel="003A0F08" w:rsidRDefault="00D9395F" w:rsidP="00377D86">
      <w:pPr>
        <w:pStyle w:val="Bibliography"/>
        <w:rPr>
          <w:del w:id="537" w:author="Dmitry Tebaykin" w:date="2016-12-15T19:18:00Z"/>
          <w:rFonts w:eastAsia="Times New Roman"/>
          <w:rPrChange w:id="538" w:author="Dmitry Tebaykin" w:date="2016-12-15T19:46:00Z">
            <w:rPr>
              <w:del w:id="539" w:author="Dmitry Tebaykin" w:date="2016-12-15T19:18:00Z"/>
              <w:rFonts w:eastAsia="Times New Roman"/>
            </w:rPr>
          </w:rPrChange>
        </w:rPr>
        <w:pPrChange w:id="540" w:author="Dmitry Tebaykin" w:date="2016-12-15T19:46:00Z">
          <w:pPr>
            <w:pStyle w:val="Bibliography"/>
          </w:pPr>
        </w:pPrChange>
      </w:pPr>
      <w:del w:id="541" w:author="Dmitry Tebaykin" w:date="2016-12-15T19:18:00Z">
        <w:r w:rsidRPr="00377D86" w:rsidDel="003A0F08">
          <w:rPr>
            <w:rFonts w:eastAsia="Times New Roman"/>
            <w:rPrChange w:id="542" w:author="Dmitry Tebaykin" w:date="2016-12-15T19:46:00Z">
              <w:rPr>
                <w:rFonts w:eastAsia="Times New Roman"/>
              </w:rPr>
            </w:rPrChange>
          </w:rPr>
          <w:delText xml:space="preserve">Breiman, L. (2001). Random Forests. Mach. Learn. </w:delText>
        </w:r>
        <w:r w:rsidRPr="00377D86" w:rsidDel="003A0F08">
          <w:rPr>
            <w:rFonts w:eastAsia="Times New Roman"/>
            <w:i/>
            <w:iCs/>
            <w:rPrChange w:id="543" w:author="Dmitry Tebaykin" w:date="2016-12-15T19:46:00Z">
              <w:rPr>
                <w:rFonts w:eastAsia="Times New Roman"/>
                <w:i/>
                <w:iCs/>
              </w:rPr>
            </w:rPrChange>
          </w:rPr>
          <w:delText>45</w:delText>
        </w:r>
        <w:r w:rsidRPr="00377D86" w:rsidDel="003A0F08">
          <w:rPr>
            <w:rFonts w:eastAsia="Times New Roman"/>
            <w:rPrChange w:id="544" w:author="Dmitry Tebaykin" w:date="2016-12-15T19:46:00Z">
              <w:rPr>
                <w:rFonts w:eastAsia="Times New Roman"/>
              </w:rPr>
            </w:rPrChange>
          </w:rPr>
          <w:delText>, 5–32.</w:delText>
        </w:r>
      </w:del>
    </w:p>
    <w:p w14:paraId="49AD5C02" w14:textId="0453AE4E" w:rsidR="00D9395F" w:rsidRPr="00377D86" w:rsidDel="003A0F08" w:rsidRDefault="00D9395F" w:rsidP="00377D86">
      <w:pPr>
        <w:pStyle w:val="Bibliography"/>
        <w:rPr>
          <w:del w:id="545" w:author="Dmitry Tebaykin" w:date="2016-12-15T19:18:00Z"/>
          <w:rFonts w:eastAsia="Times New Roman"/>
          <w:rPrChange w:id="546" w:author="Dmitry Tebaykin" w:date="2016-12-15T19:46:00Z">
            <w:rPr>
              <w:del w:id="547" w:author="Dmitry Tebaykin" w:date="2016-12-15T19:18:00Z"/>
              <w:rFonts w:eastAsia="Times New Roman"/>
            </w:rPr>
          </w:rPrChange>
        </w:rPr>
        <w:pPrChange w:id="548" w:author="Dmitry Tebaykin" w:date="2016-12-15T19:46:00Z">
          <w:pPr>
            <w:pStyle w:val="Bibliography"/>
          </w:pPr>
        </w:pPrChange>
      </w:pPr>
      <w:del w:id="549" w:author="Dmitry Tebaykin" w:date="2016-12-15T19:18:00Z">
        <w:r w:rsidRPr="00377D86" w:rsidDel="003A0F08">
          <w:rPr>
            <w:rFonts w:eastAsia="Times New Roman"/>
            <w:rPrChange w:id="550" w:author="Dmitry Tebaykin" w:date="2016-12-15T19:46:00Z">
              <w:rPr>
                <w:rFonts w:eastAsia="Times New Roman"/>
              </w:rPr>
            </w:rPrChange>
          </w:rPr>
          <w:delText xml:space="preserve">Burdakov, D., Luckman, S.M., and Verkhratsky, A. (2005). Glucose-sensing neurons of the hypothalamus. Philos. Trans. R. Soc. B Biol. Sci. </w:delText>
        </w:r>
        <w:r w:rsidRPr="00377D86" w:rsidDel="003A0F08">
          <w:rPr>
            <w:rFonts w:eastAsia="Times New Roman"/>
            <w:i/>
            <w:iCs/>
            <w:rPrChange w:id="551" w:author="Dmitry Tebaykin" w:date="2016-12-15T19:46:00Z">
              <w:rPr>
                <w:rFonts w:eastAsia="Times New Roman"/>
                <w:i/>
                <w:iCs/>
              </w:rPr>
            </w:rPrChange>
          </w:rPr>
          <w:delText>360</w:delText>
        </w:r>
        <w:r w:rsidRPr="00377D86" w:rsidDel="003A0F08">
          <w:rPr>
            <w:rFonts w:eastAsia="Times New Roman"/>
            <w:rPrChange w:id="552" w:author="Dmitry Tebaykin" w:date="2016-12-15T19:46:00Z">
              <w:rPr>
                <w:rFonts w:eastAsia="Times New Roman"/>
              </w:rPr>
            </w:rPrChange>
          </w:rPr>
          <w:delText>, 2227–2235.</w:delText>
        </w:r>
      </w:del>
    </w:p>
    <w:p w14:paraId="1AAF9B2F" w14:textId="768E65F8" w:rsidR="00D9395F" w:rsidRPr="00377D86" w:rsidDel="003A0F08" w:rsidRDefault="00D9395F" w:rsidP="00377D86">
      <w:pPr>
        <w:pStyle w:val="Bibliography"/>
        <w:rPr>
          <w:del w:id="553" w:author="Dmitry Tebaykin" w:date="2016-12-15T19:18:00Z"/>
          <w:rFonts w:eastAsia="Times New Roman"/>
          <w:rPrChange w:id="554" w:author="Dmitry Tebaykin" w:date="2016-12-15T19:46:00Z">
            <w:rPr>
              <w:del w:id="555" w:author="Dmitry Tebaykin" w:date="2016-12-15T19:18:00Z"/>
              <w:rFonts w:eastAsia="Times New Roman"/>
            </w:rPr>
          </w:rPrChange>
        </w:rPr>
        <w:pPrChange w:id="556" w:author="Dmitry Tebaykin" w:date="2016-12-15T19:46:00Z">
          <w:pPr>
            <w:pStyle w:val="Bibliography"/>
          </w:pPr>
        </w:pPrChange>
      </w:pPr>
      <w:del w:id="557" w:author="Dmitry Tebaykin" w:date="2016-12-15T19:18:00Z">
        <w:r w:rsidRPr="00377D86" w:rsidDel="003A0F08">
          <w:rPr>
            <w:rFonts w:eastAsia="Times New Roman"/>
            <w:rPrChange w:id="558" w:author="Dmitry Tebaykin" w:date="2016-12-15T19:46:00Z">
              <w:rPr>
                <w:rFonts w:eastAsia="Times New Roman"/>
              </w:rPr>
            </w:rPrChange>
          </w:rPr>
          <w:delText xml:space="preserve">Burnham, K.P., and Anderson, D.R. (2004). Multimodel inference understanding AIC and BIC in model selection. Sociol. Methods Res. </w:delText>
        </w:r>
        <w:r w:rsidRPr="00377D86" w:rsidDel="003A0F08">
          <w:rPr>
            <w:rFonts w:eastAsia="Times New Roman"/>
            <w:i/>
            <w:iCs/>
            <w:rPrChange w:id="559" w:author="Dmitry Tebaykin" w:date="2016-12-15T19:46:00Z">
              <w:rPr>
                <w:rFonts w:eastAsia="Times New Roman"/>
                <w:i/>
                <w:iCs/>
              </w:rPr>
            </w:rPrChange>
          </w:rPr>
          <w:delText>33</w:delText>
        </w:r>
        <w:r w:rsidRPr="00377D86" w:rsidDel="003A0F08">
          <w:rPr>
            <w:rFonts w:eastAsia="Times New Roman"/>
            <w:rPrChange w:id="560" w:author="Dmitry Tebaykin" w:date="2016-12-15T19:46:00Z">
              <w:rPr>
                <w:rFonts w:eastAsia="Times New Roman"/>
              </w:rPr>
            </w:rPrChange>
          </w:rPr>
          <w:delText>, 261–304.</w:delText>
        </w:r>
      </w:del>
    </w:p>
    <w:p w14:paraId="5DE12779" w14:textId="0D460835" w:rsidR="00D9395F" w:rsidRPr="00377D86" w:rsidDel="003A0F08" w:rsidRDefault="00D9395F" w:rsidP="00377D86">
      <w:pPr>
        <w:pStyle w:val="Bibliography"/>
        <w:rPr>
          <w:del w:id="561" w:author="Dmitry Tebaykin" w:date="2016-12-15T19:18:00Z"/>
          <w:rFonts w:eastAsia="Times New Roman"/>
          <w:rPrChange w:id="562" w:author="Dmitry Tebaykin" w:date="2016-12-15T19:46:00Z">
            <w:rPr>
              <w:del w:id="563" w:author="Dmitry Tebaykin" w:date="2016-12-15T19:18:00Z"/>
              <w:rFonts w:eastAsia="Times New Roman"/>
            </w:rPr>
          </w:rPrChange>
        </w:rPr>
        <w:pPrChange w:id="564" w:author="Dmitry Tebaykin" w:date="2016-12-15T19:46:00Z">
          <w:pPr>
            <w:pStyle w:val="Bibliography"/>
          </w:pPr>
        </w:pPrChange>
      </w:pPr>
      <w:del w:id="565" w:author="Dmitry Tebaykin" w:date="2016-12-15T19:18:00Z">
        <w:r w:rsidRPr="00377D86" w:rsidDel="003A0F08">
          <w:rPr>
            <w:rFonts w:eastAsia="Times New Roman"/>
            <w:rPrChange w:id="566" w:author="Dmitry Tebaykin" w:date="2016-12-15T19:46:00Z">
              <w:rPr>
                <w:rFonts w:eastAsia="Times New Roman"/>
              </w:rPr>
            </w:rPrChange>
          </w:rPr>
          <w:delText xml:space="preserve">Cembrowski, M.S., Bachman, J.L., Wang, L., Sugino, K., Shields, B.C., and Spruston, N. (2016). Spatial gene-expression gradients underlie prominent heterogeneity of CA1 pyramidal neurons. Neuron </w:delText>
        </w:r>
        <w:r w:rsidRPr="00377D86" w:rsidDel="003A0F08">
          <w:rPr>
            <w:rFonts w:eastAsia="Times New Roman"/>
            <w:i/>
            <w:iCs/>
            <w:rPrChange w:id="567" w:author="Dmitry Tebaykin" w:date="2016-12-15T19:46:00Z">
              <w:rPr>
                <w:rFonts w:eastAsia="Times New Roman"/>
                <w:i/>
                <w:iCs/>
              </w:rPr>
            </w:rPrChange>
          </w:rPr>
          <w:delText>89</w:delText>
        </w:r>
        <w:r w:rsidRPr="00377D86" w:rsidDel="003A0F08">
          <w:rPr>
            <w:rFonts w:eastAsia="Times New Roman"/>
            <w:rPrChange w:id="568" w:author="Dmitry Tebaykin" w:date="2016-12-15T19:46:00Z">
              <w:rPr>
                <w:rFonts w:eastAsia="Times New Roman"/>
              </w:rPr>
            </w:rPrChange>
          </w:rPr>
          <w:delText>, 351–368.</w:delText>
        </w:r>
      </w:del>
    </w:p>
    <w:p w14:paraId="21B43F26" w14:textId="34CB7E2A" w:rsidR="00D9395F" w:rsidRPr="00377D86" w:rsidDel="003A0F08" w:rsidRDefault="00D9395F" w:rsidP="00377D86">
      <w:pPr>
        <w:pStyle w:val="Bibliography"/>
        <w:rPr>
          <w:del w:id="569" w:author="Dmitry Tebaykin" w:date="2016-12-15T19:18:00Z"/>
          <w:rFonts w:eastAsia="Times New Roman"/>
          <w:rPrChange w:id="570" w:author="Dmitry Tebaykin" w:date="2016-12-15T19:46:00Z">
            <w:rPr>
              <w:del w:id="571" w:author="Dmitry Tebaykin" w:date="2016-12-15T19:18:00Z"/>
              <w:rFonts w:eastAsia="Times New Roman"/>
            </w:rPr>
          </w:rPrChange>
        </w:rPr>
        <w:pPrChange w:id="572" w:author="Dmitry Tebaykin" w:date="2016-12-15T19:46:00Z">
          <w:pPr>
            <w:pStyle w:val="Bibliography"/>
          </w:pPr>
        </w:pPrChange>
      </w:pPr>
      <w:del w:id="573" w:author="Dmitry Tebaykin" w:date="2016-12-15T19:18:00Z">
        <w:r w:rsidRPr="00377D86" w:rsidDel="003A0F08">
          <w:rPr>
            <w:rFonts w:eastAsia="Times New Roman"/>
            <w:rPrChange w:id="574" w:author="Dmitry Tebaykin" w:date="2016-12-15T19:46:00Z">
              <w:rPr>
                <w:rFonts w:eastAsia="Times New Roman"/>
              </w:rPr>
            </w:rPrChange>
          </w:rPr>
          <w:delText xml:space="preserve">CHANDLER, R.C. (1995). Practical considerations in the use of simultaneous inference for multiple tests. Anim. Behav. </w:delText>
        </w:r>
        <w:r w:rsidRPr="00377D86" w:rsidDel="003A0F08">
          <w:rPr>
            <w:rFonts w:eastAsia="Times New Roman"/>
            <w:i/>
            <w:iCs/>
            <w:rPrChange w:id="575" w:author="Dmitry Tebaykin" w:date="2016-12-15T19:46:00Z">
              <w:rPr>
                <w:rFonts w:eastAsia="Times New Roman"/>
                <w:i/>
                <w:iCs/>
              </w:rPr>
            </w:rPrChange>
          </w:rPr>
          <w:delText>49</w:delText>
        </w:r>
        <w:r w:rsidRPr="00377D86" w:rsidDel="003A0F08">
          <w:rPr>
            <w:rFonts w:eastAsia="Times New Roman"/>
            <w:rPrChange w:id="576" w:author="Dmitry Tebaykin" w:date="2016-12-15T19:46:00Z">
              <w:rPr>
                <w:rFonts w:eastAsia="Times New Roman"/>
              </w:rPr>
            </w:rPrChange>
          </w:rPr>
          <w:delText>, 524–527.</w:delText>
        </w:r>
      </w:del>
    </w:p>
    <w:p w14:paraId="1AE767C1" w14:textId="7B69ED8E" w:rsidR="00D9395F" w:rsidRPr="00377D86" w:rsidDel="003A0F08" w:rsidRDefault="00D9395F" w:rsidP="00377D86">
      <w:pPr>
        <w:pStyle w:val="Bibliography"/>
        <w:rPr>
          <w:del w:id="577" w:author="Dmitry Tebaykin" w:date="2016-12-15T19:18:00Z"/>
          <w:rFonts w:eastAsia="Times New Roman"/>
          <w:rPrChange w:id="578" w:author="Dmitry Tebaykin" w:date="2016-12-15T19:46:00Z">
            <w:rPr>
              <w:del w:id="579" w:author="Dmitry Tebaykin" w:date="2016-12-15T19:18:00Z"/>
              <w:rFonts w:eastAsia="Times New Roman"/>
            </w:rPr>
          </w:rPrChange>
        </w:rPr>
        <w:pPrChange w:id="580" w:author="Dmitry Tebaykin" w:date="2016-12-15T19:46:00Z">
          <w:pPr>
            <w:pStyle w:val="Bibliography"/>
          </w:pPr>
        </w:pPrChange>
      </w:pPr>
      <w:del w:id="581" w:author="Dmitry Tebaykin" w:date="2016-12-15T19:18:00Z">
        <w:r w:rsidRPr="00377D86" w:rsidDel="003A0F08">
          <w:rPr>
            <w:rFonts w:eastAsia="Times New Roman"/>
            <w:rPrChange w:id="582" w:author="Dmitry Tebaykin" w:date="2016-12-15T19:46:00Z">
              <w:rPr>
                <w:rFonts w:eastAsia="Times New Roman"/>
              </w:rPr>
            </w:rPrChange>
          </w:rPr>
          <w:delText xml:space="preserve">Cooper, D.C., Moore, S.J., Staff, N.P., and Spruston, N. (2003). Psychostimulant-induced plasticity of intrinsic neuronal excitability in ventral subiculum. J. Neurosci. Off. J. Soc. Neurosci. </w:delText>
        </w:r>
        <w:r w:rsidRPr="00377D86" w:rsidDel="003A0F08">
          <w:rPr>
            <w:rFonts w:eastAsia="Times New Roman"/>
            <w:i/>
            <w:iCs/>
            <w:rPrChange w:id="583" w:author="Dmitry Tebaykin" w:date="2016-12-15T19:46:00Z">
              <w:rPr>
                <w:rFonts w:eastAsia="Times New Roman"/>
                <w:i/>
                <w:iCs/>
              </w:rPr>
            </w:rPrChange>
          </w:rPr>
          <w:delText>23</w:delText>
        </w:r>
        <w:r w:rsidRPr="00377D86" w:rsidDel="003A0F08">
          <w:rPr>
            <w:rFonts w:eastAsia="Times New Roman"/>
            <w:rPrChange w:id="584" w:author="Dmitry Tebaykin" w:date="2016-12-15T19:46:00Z">
              <w:rPr>
                <w:rFonts w:eastAsia="Times New Roman"/>
              </w:rPr>
            </w:rPrChange>
          </w:rPr>
          <w:delText>, 9937–9946.</w:delText>
        </w:r>
      </w:del>
    </w:p>
    <w:p w14:paraId="3A840D83" w14:textId="7D6F1A93" w:rsidR="00D9395F" w:rsidRPr="00377D86" w:rsidDel="003A0F08" w:rsidRDefault="00D9395F" w:rsidP="00377D86">
      <w:pPr>
        <w:pStyle w:val="Bibliography"/>
        <w:rPr>
          <w:del w:id="585" w:author="Dmitry Tebaykin" w:date="2016-12-15T19:18:00Z"/>
          <w:rFonts w:eastAsia="Times New Roman"/>
          <w:rPrChange w:id="586" w:author="Dmitry Tebaykin" w:date="2016-12-15T19:46:00Z">
            <w:rPr>
              <w:del w:id="587" w:author="Dmitry Tebaykin" w:date="2016-12-15T19:18:00Z"/>
              <w:rFonts w:eastAsia="Times New Roman"/>
            </w:rPr>
          </w:rPrChange>
        </w:rPr>
        <w:pPrChange w:id="588" w:author="Dmitry Tebaykin" w:date="2016-12-15T19:46:00Z">
          <w:pPr>
            <w:pStyle w:val="Bibliography"/>
          </w:pPr>
        </w:pPrChange>
      </w:pPr>
      <w:del w:id="589" w:author="Dmitry Tebaykin" w:date="2016-12-15T19:18:00Z">
        <w:r w:rsidRPr="00377D86" w:rsidDel="003A0F08">
          <w:rPr>
            <w:rFonts w:eastAsia="Times New Roman"/>
            <w:rPrChange w:id="590" w:author="Dmitry Tebaykin" w:date="2016-12-15T19:46:00Z">
              <w:rPr>
                <w:rFonts w:eastAsia="Times New Roman"/>
              </w:rPr>
            </w:rPrChange>
          </w:rPr>
          <w:delText xml:space="preserve">Cortes, C., and Vapnik, V. (1995). Support-vector networks. Mach. Learn. </w:delText>
        </w:r>
        <w:r w:rsidRPr="00377D86" w:rsidDel="003A0F08">
          <w:rPr>
            <w:rFonts w:eastAsia="Times New Roman"/>
            <w:i/>
            <w:iCs/>
            <w:rPrChange w:id="591" w:author="Dmitry Tebaykin" w:date="2016-12-15T19:46:00Z">
              <w:rPr>
                <w:rFonts w:eastAsia="Times New Roman"/>
                <w:i/>
                <w:iCs/>
              </w:rPr>
            </w:rPrChange>
          </w:rPr>
          <w:delText>20</w:delText>
        </w:r>
        <w:r w:rsidRPr="00377D86" w:rsidDel="003A0F08">
          <w:rPr>
            <w:rFonts w:eastAsia="Times New Roman"/>
            <w:rPrChange w:id="592" w:author="Dmitry Tebaykin" w:date="2016-12-15T19:46:00Z">
              <w:rPr>
                <w:rFonts w:eastAsia="Times New Roman"/>
              </w:rPr>
            </w:rPrChange>
          </w:rPr>
          <w:delText>, 273–297.</w:delText>
        </w:r>
      </w:del>
    </w:p>
    <w:p w14:paraId="77072F7B" w14:textId="41587849" w:rsidR="00D9395F" w:rsidRPr="00377D86" w:rsidDel="003A0F08" w:rsidRDefault="00D9395F" w:rsidP="00377D86">
      <w:pPr>
        <w:pStyle w:val="Bibliography"/>
        <w:rPr>
          <w:del w:id="593" w:author="Dmitry Tebaykin" w:date="2016-12-15T19:18:00Z"/>
          <w:rFonts w:eastAsia="Times New Roman"/>
          <w:rPrChange w:id="594" w:author="Dmitry Tebaykin" w:date="2016-12-15T19:46:00Z">
            <w:rPr>
              <w:del w:id="595" w:author="Dmitry Tebaykin" w:date="2016-12-15T19:18:00Z"/>
              <w:rFonts w:eastAsia="Times New Roman"/>
            </w:rPr>
          </w:rPrChange>
        </w:rPr>
        <w:pPrChange w:id="596" w:author="Dmitry Tebaykin" w:date="2016-12-15T19:46:00Z">
          <w:pPr>
            <w:pStyle w:val="Bibliography"/>
          </w:pPr>
        </w:pPrChange>
      </w:pPr>
      <w:del w:id="597" w:author="Dmitry Tebaykin" w:date="2016-12-15T19:18:00Z">
        <w:r w:rsidRPr="00377D86" w:rsidDel="003A0F08">
          <w:rPr>
            <w:rFonts w:eastAsia="Times New Roman"/>
            <w:rPrChange w:id="598" w:author="Dmitry Tebaykin" w:date="2016-12-15T19:46:00Z">
              <w:rPr>
                <w:rFonts w:eastAsia="Times New Roman"/>
              </w:rPr>
            </w:rPrChange>
          </w:rPr>
          <w:delText xml:space="preserve">Cui, R.J., Li, X., and Appleyard, S.M. (2011). Ghrelin inhibits visceral afferent activation of catecholamine neurons in the solitary tract nucleus. J. Neurosci. </w:delText>
        </w:r>
        <w:r w:rsidRPr="00377D86" w:rsidDel="003A0F08">
          <w:rPr>
            <w:rFonts w:eastAsia="Times New Roman"/>
            <w:i/>
            <w:iCs/>
            <w:rPrChange w:id="599" w:author="Dmitry Tebaykin" w:date="2016-12-15T19:46:00Z">
              <w:rPr>
                <w:rFonts w:eastAsia="Times New Roman"/>
                <w:i/>
                <w:iCs/>
              </w:rPr>
            </w:rPrChange>
          </w:rPr>
          <w:delText>31</w:delText>
        </w:r>
        <w:r w:rsidRPr="00377D86" w:rsidDel="003A0F08">
          <w:rPr>
            <w:rFonts w:eastAsia="Times New Roman"/>
            <w:rPrChange w:id="600" w:author="Dmitry Tebaykin" w:date="2016-12-15T19:46:00Z">
              <w:rPr>
                <w:rFonts w:eastAsia="Times New Roman"/>
              </w:rPr>
            </w:rPrChange>
          </w:rPr>
          <w:delText>, 3484–3492.</w:delText>
        </w:r>
      </w:del>
    </w:p>
    <w:p w14:paraId="69B57A2B" w14:textId="12302FC1" w:rsidR="00D9395F" w:rsidRPr="00377D86" w:rsidDel="003A0F08" w:rsidRDefault="00D9395F" w:rsidP="00377D86">
      <w:pPr>
        <w:pStyle w:val="Bibliography"/>
        <w:rPr>
          <w:del w:id="601" w:author="Dmitry Tebaykin" w:date="2016-12-15T19:18:00Z"/>
          <w:rFonts w:eastAsia="Times New Roman"/>
          <w:rPrChange w:id="602" w:author="Dmitry Tebaykin" w:date="2016-12-15T19:46:00Z">
            <w:rPr>
              <w:del w:id="603" w:author="Dmitry Tebaykin" w:date="2016-12-15T19:18:00Z"/>
              <w:rFonts w:eastAsia="Times New Roman"/>
            </w:rPr>
          </w:rPrChange>
        </w:rPr>
        <w:pPrChange w:id="604" w:author="Dmitry Tebaykin" w:date="2016-12-15T19:46:00Z">
          <w:pPr>
            <w:pStyle w:val="Bibliography"/>
          </w:pPr>
        </w:pPrChange>
      </w:pPr>
      <w:del w:id="605" w:author="Dmitry Tebaykin" w:date="2016-12-15T19:18:00Z">
        <w:r w:rsidRPr="00377D86" w:rsidDel="003A0F08">
          <w:rPr>
            <w:rFonts w:eastAsia="Times New Roman"/>
            <w:rPrChange w:id="606" w:author="Dmitry Tebaykin" w:date="2016-12-15T19:46:00Z">
              <w:rPr>
                <w:rFonts w:eastAsia="Times New Roman"/>
              </w:rPr>
            </w:rPrChange>
          </w:rPr>
          <w:delText xml:space="preserve">David, S.V., and Hayden, B.Y. (2012). Neurotree: A Collaborative, Graphical Database of the Academic Genealogy of Neuroscience. PLOS ONE </w:delText>
        </w:r>
        <w:r w:rsidRPr="00377D86" w:rsidDel="003A0F08">
          <w:rPr>
            <w:rFonts w:eastAsia="Times New Roman"/>
            <w:i/>
            <w:iCs/>
            <w:rPrChange w:id="607" w:author="Dmitry Tebaykin" w:date="2016-12-15T19:46:00Z">
              <w:rPr>
                <w:rFonts w:eastAsia="Times New Roman"/>
                <w:i/>
                <w:iCs/>
              </w:rPr>
            </w:rPrChange>
          </w:rPr>
          <w:delText>7</w:delText>
        </w:r>
        <w:r w:rsidRPr="00377D86" w:rsidDel="003A0F08">
          <w:rPr>
            <w:rFonts w:eastAsia="Times New Roman"/>
            <w:rPrChange w:id="608" w:author="Dmitry Tebaykin" w:date="2016-12-15T19:46:00Z">
              <w:rPr>
                <w:rFonts w:eastAsia="Times New Roman"/>
              </w:rPr>
            </w:rPrChange>
          </w:rPr>
          <w:delText>, e46608.</w:delText>
        </w:r>
      </w:del>
    </w:p>
    <w:p w14:paraId="721CA074" w14:textId="7294D510" w:rsidR="00D9395F" w:rsidRPr="00377D86" w:rsidDel="003A0F08" w:rsidRDefault="00D9395F" w:rsidP="00377D86">
      <w:pPr>
        <w:pStyle w:val="Bibliography"/>
        <w:rPr>
          <w:del w:id="609" w:author="Dmitry Tebaykin" w:date="2016-12-15T19:18:00Z"/>
          <w:rFonts w:eastAsia="Times New Roman"/>
          <w:rPrChange w:id="610" w:author="Dmitry Tebaykin" w:date="2016-12-15T19:46:00Z">
            <w:rPr>
              <w:del w:id="611" w:author="Dmitry Tebaykin" w:date="2016-12-15T19:18:00Z"/>
              <w:rFonts w:eastAsia="Times New Roman"/>
            </w:rPr>
          </w:rPrChange>
        </w:rPr>
        <w:pPrChange w:id="612" w:author="Dmitry Tebaykin" w:date="2016-12-15T19:46:00Z">
          <w:pPr>
            <w:pStyle w:val="Bibliography"/>
          </w:pPr>
        </w:pPrChange>
      </w:pPr>
      <w:del w:id="613" w:author="Dmitry Tebaykin" w:date="2016-12-15T19:18:00Z">
        <w:r w:rsidRPr="00377D86" w:rsidDel="003A0F08">
          <w:rPr>
            <w:rFonts w:eastAsia="Times New Roman"/>
            <w:rPrChange w:id="614" w:author="Dmitry Tebaykin" w:date="2016-12-15T19:46:00Z">
              <w:rPr>
                <w:rFonts w:eastAsia="Times New Roman"/>
              </w:rPr>
            </w:rPrChange>
          </w:rPr>
          <w:delText xml:space="preserve">Derchansky, M., Jahromi, S.S., Mamani, M., Shin, D.S., Sik, A., and Carlen, P.L. (2008). Transition to seizures in the isolated immature mouse hippocampus: a switch from dominant phasic inhibition to dominant phasic excitation. J. Physiol. </w:delText>
        </w:r>
        <w:r w:rsidRPr="00377D86" w:rsidDel="003A0F08">
          <w:rPr>
            <w:rFonts w:eastAsia="Times New Roman"/>
            <w:i/>
            <w:iCs/>
            <w:rPrChange w:id="615" w:author="Dmitry Tebaykin" w:date="2016-12-15T19:46:00Z">
              <w:rPr>
                <w:rFonts w:eastAsia="Times New Roman"/>
                <w:i/>
                <w:iCs/>
              </w:rPr>
            </w:rPrChange>
          </w:rPr>
          <w:delText>586</w:delText>
        </w:r>
        <w:r w:rsidRPr="00377D86" w:rsidDel="003A0F08">
          <w:rPr>
            <w:rFonts w:eastAsia="Times New Roman"/>
            <w:rPrChange w:id="616" w:author="Dmitry Tebaykin" w:date="2016-12-15T19:46:00Z">
              <w:rPr>
                <w:rFonts w:eastAsia="Times New Roman"/>
              </w:rPr>
            </w:rPrChange>
          </w:rPr>
          <w:delText>, 477–494.</w:delText>
        </w:r>
      </w:del>
    </w:p>
    <w:p w14:paraId="4F44845E" w14:textId="7B13DFB6" w:rsidR="00D9395F" w:rsidRPr="00377D86" w:rsidDel="003A0F08" w:rsidRDefault="00D9395F" w:rsidP="00377D86">
      <w:pPr>
        <w:pStyle w:val="Bibliography"/>
        <w:rPr>
          <w:del w:id="617" w:author="Dmitry Tebaykin" w:date="2016-12-15T19:18:00Z"/>
          <w:rFonts w:eastAsia="Times New Roman"/>
          <w:rPrChange w:id="618" w:author="Dmitry Tebaykin" w:date="2016-12-15T19:46:00Z">
            <w:rPr>
              <w:del w:id="619" w:author="Dmitry Tebaykin" w:date="2016-12-15T19:18:00Z"/>
              <w:rFonts w:eastAsia="Times New Roman"/>
            </w:rPr>
          </w:rPrChange>
        </w:rPr>
        <w:pPrChange w:id="620" w:author="Dmitry Tebaykin" w:date="2016-12-15T19:46:00Z">
          <w:pPr>
            <w:pStyle w:val="Bibliography"/>
          </w:pPr>
        </w:pPrChange>
      </w:pPr>
      <w:del w:id="621" w:author="Dmitry Tebaykin" w:date="2016-12-15T19:18:00Z">
        <w:r w:rsidRPr="00377D86" w:rsidDel="003A0F08">
          <w:rPr>
            <w:rFonts w:eastAsia="Times New Roman"/>
            <w:rPrChange w:id="622" w:author="Dmitry Tebaykin" w:date="2016-12-15T19:46:00Z">
              <w:rPr>
                <w:rFonts w:eastAsia="Times New Roman"/>
              </w:rPr>
            </w:rPrChange>
          </w:rPr>
          <w:delText>Dunn, T.F., and Goldstein, L.G. (1959). Test difficulty, validity, and reliability as functions of selected multiple-choice item construction principles. Educ. Psychol. Meas.</w:delText>
        </w:r>
      </w:del>
    </w:p>
    <w:p w14:paraId="1296D84D" w14:textId="1F7E920F" w:rsidR="00D9395F" w:rsidRPr="00377D86" w:rsidDel="003A0F08" w:rsidRDefault="00D9395F" w:rsidP="00377D86">
      <w:pPr>
        <w:pStyle w:val="Bibliography"/>
        <w:rPr>
          <w:del w:id="623" w:author="Dmitry Tebaykin" w:date="2016-12-15T19:18:00Z"/>
          <w:rFonts w:eastAsia="Times New Roman"/>
          <w:rPrChange w:id="624" w:author="Dmitry Tebaykin" w:date="2016-12-15T19:46:00Z">
            <w:rPr>
              <w:del w:id="625" w:author="Dmitry Tebaykin" w:date="2016-12-15T19:18:00Z"/>
              <w:rFonts w:eastAsia="Times New Roman"/>
            </w:rPr>
          </w:rPrChange>
        </w:rPr>
        <w:pPrChange w:id="626" w:author="Dmitry Tebaykin" w:date="2016-12-15T19:46:00Z">
          <w:pPr>
            <w:pStyle w:val="Bibliography"/>
          </w:pPr>
        </w:pPrChange>
      </w:pPr>
      <w:del w:id="627" w:author="Dmitry Tebaykin" w:date="2016-12-15T19:18:00Z">
        <w:r w:rsidRPr="00377D86" w:rsidDel="003A0F08">
          <w:rPr>
            <w:rFonts w:eastAsia="Times New Roman"/>
            <w:rPrChange w:id="628" w:author="Dmitry Tebaykin" w:date="2016-12-15T19:46:00Z">
              <w:rPr>
                <w:rFonts w:eastAsia="Times New Roman"/>
              </w:rPr>
            </w:rPrChange>
          </w:rPr>
          <w:delText xml:space="preserve">Dwork, C., Feldman, V., Hardt, M., Pitassi, T., Reingold, O., and Roth, A. (2015). The reusable holdout: Preserving validity in adaptive data analysis. Science </w:delText>
        </w:r>
        <w:r w:rsidRPr="00377D86" w:rsidDel="003A0F08">
          <w:rPr>
            <w:rFonts w:eastAsia="Times New Roman"/>
            <w:i/>
            <w:iCs/>
            <w:rPrChange w:id="629" w:author="Dmitry Tebaykin" w:date="2016-12-15T19:46:00Z">
              <w:rPr>
                <w:rFonts w:eastAsia="Times New Roman"/>
                <w:i/>
                <w:iCs/>
              </w:rPr>
            </w:rPrChange>
          </w:rPr>
          <w:delText>349</w:delText>
        </w:r>
        <w:r w:rsidRPr="00377D86" w:rsidDel="003A0F08">
          <w:rPr>
            <w:rFonts w:eastAsia="Times New Roman"/>
            <w:rPrChange w:id="630" w:author="Dmitry Tebaykin" w:date="2016-12-15T19:46:00Z">
              <w:rPr>
                <w:rFonts w:eastAsia="Times New Roman"/>
              </w:rPr>
            </w:rPrChange>
          </w:rPr>
          <w:delText>, 636–638.</w:delText>
        </w:r>
      </w:del>
    </w:p>
    <w:p w14:paraId="3FF4C6C2" w14:textId="50C3A65B" w:rsidR="00D9395F" w:rsidRPr="00377D86" w:rsidDel="003A0F08" w:rsidRDefault="00D9395F" w:rsidP="00377D86">
      <w:pPr>
        <w:pStyle w:val="Bibliography"/>
        <w:rPr>
          <w:del w:id="631" w:author="Dmitry Tebaykin" w:date="2016-12-15T19:18:00Z"/>
          <w:rFonts w:eastAsia="Times New Roman"/>
          <w:rPrChange w:id="632" w:author="Dmitry Tebaykin" w:date="2016-12-15T19:46:00Z">
            <w:rPr>
              <w:del w:id="633" w:author="Dmitry Tebaykin" w:date="2016-12-15T19:18:00Z"/>
              <w:rFonts w:eastAsia="Times New Roman"/>
            </w:rPr>
          </w:rPrChange>
        </w:rPr>
        <w:pPrChange w:id="634" w:author="Dmitry Tebaykin" w:date="2016-12-15T19:46:00Z">
          <w:pPr>
            <w:pStyle w:val="Bibliography"/>
          </w:pPr>
        </w:pPrChange>
      </w:pPr>
      <w:del w:id="635" w:author="Dmitry Tebaykin" w:date="2016-12-15T19:18:00Z">
        <w:r w:rsidRPr="00377D86" w:rsidDel="003A0F08">
          <w:rPr>
            <w:rFonts w:eastAsia="Times New Roman"/>
            <w:rPrChange w:id="636" w:author="Dmitry Tebaykin" w:date="2016-12-15T19:46:00Z">
              <w:rPr>
                <w:rFonts w:eastAsia="Times New Roman"/>
              </w:rPr>
            </w:rPrChange>
          </w:rPr>
          <w:delText xml:space="preserve">Fleuren, W.W., and Alkema, W. (2015). Application of text mining in the biomedical domain. Methods </w:delText>
        </w:r>
        <w:r w:rsidRPr="00377D86" w:rsidDel="003A0F08">
          <w:rPr>
            <w:rFonts w:eastAsia="Times New Roman"/>
            <w:i/>
            <w:iCs/>
            <w:rPrChange w:id="637" w:author="Dmitry Tebaykin" w:date="2016-12-15T19:46:00Z">
              <w:rPr>
                <w:rFonts w:eastAsia="Times New Roman"/>
                <w:i/>
                <w:iCs/>
              </w:rPr>
            </w:rPrChange>
          </w:rPr>
          <w:delText>74</w:delText>
        </w:r>
        <w:r w:rsidRPr="00377D86" w:rsidDel="003A0F08">
          <w:rPr>
            <w:rFonts w:eastAsia="Times New Roman"/>
            <w:rPrChange w:id="638" w:author="Dmitry Tebaykin" w:date="2016-12-15T19:46:00Z">
              <w:rPr>
                <w:rFonts w:eastAsia="Times New Roman"/>
              </w:rPr>
            </w:rPrChange>
          </w:rPr>
          <w:delText>, 97–106.</w:delText>
        </w:r>
      </w:del>
    </w:p>
    <w:p w14:paraId="2C79D094" w14:textId="1A5E48D4" w:rsidR="00D9395F" w:rsidRPr="00377D86" w:rsidDel="003A0F08" w:rsidRDefault="00D9395F" w:rsidP="00377D86">
      <w:pPr>
        <w:pStyle w:val="Bibliography"/>
        <w:rPr>
          <w:del w:id="639" w:author="Dmitry Tebaykin" w:date="2016-12-15T19:18:00Z"/>
          <w:rFonts w:eastAsia="Times New Roman"/>
          <w:rPrChange w:id="640" w:author="Dmitry Tebaykin" w:date="2016-12-15T19:46:00Z">
            <w:rPr>
              <w:del w:id="641" w:author="Dmitry Tebaykin" w:date="2016-12-15T19:18:00Z"/>
              <w:rFonts w:eastAsia="Times New Roman"/>
            </w:rPr>
          </w:rPrChange>
        </w:rPr>
        <w:pPrChange w:id="642" w:author="Dmitry Tebaykin" w:date="2016-12-15T19:46:00Z">
          <w:pPr>
            <w:pStyle w:val="Bibliography"/>
          </w:pPr>
        </w:pPrChange>
      </w:pPr>
      <w:del w:id="643" w:author="Dmitry Tebaykin" w:date="2016-12-15T19:18:00Z">
        <w:r w:rsidRPr="00377D86" w:rsidDel="003A0F08">
          <w:rPr>
            <w:rFonts w:eastAsia="Times New Roman"/>
            <w:rPrChange w:id="644" w:author="Dmitry Tebaykin" w:date="2016-12-15T19:46:00Z">
              <w:rPr>
                <w:rFonts w:eastAsia="Times New Roman"/>
              </w:rPr>
            </w:rPrChange>
          </w:rPr>
          <w:delText>Freedman, D.A. (2009). Statistical models: theory and practice (cambridge university press).</w:delText>
        </w:r>
      </w:del>
    </w:p>
    <w:p w14:paraId="584377E9" w14:textId="331D46A0" w:rsidR="00D9395F" w:rsidRPr="00377D86" w:rsidDel="003A0F08" w:rsidRDefault="00D9395F" w:rsidP="00377D86">
      <w:pPr>
        <w:pStyle w:val="Bibliography"/>
        <w:rPr>
          <w:del w:id="645" w:author="Dmitry Tebaykin" w:date="2016-12-15T19:18:00Z"/>
          <w:rFonts w:eastAsia="Times New Roman"/>
          <w:rPrChange w:id="646" w:author="Dmitry Tebaykin" w:date="2016-12-15T19:46:00Z">
            <w:rPr>
              <w:del w:id="647" w:author="Dmitry Tebaykin" w:date="2016-12-15T19:18:00Z"/>
              <w:rFonts w:eastAsia="Times New Roman"/>
            </w:rPr>
          </w:rPrChange>
        </w:rPr>
        <w:pPrChange w:id="648" w:author="Dmitry Tebaykin" w:date="2016-12-15T19:46:00Z">
          <w:pPr>
            <w:pStyle w:val="Bibliography"/>
          </w:pPr>
        </w:pPrChange>
      </w:pPr>
      <w:del w:id="649" w:author="Dmitry Tebaykin" w:date="2016-12-15T19:18:00Z">
        <w:r w:rsidRPr="00377D86" w:rsidDel="003A0F08">
          <w:rPr>
            <w:rFonts w:eastAsia="Times New Roman"/>
            <w:rPrChange w:id="650" w:author="Dmitry Tebaykin" w:date="2016-12-15T19:46:00Z">
              <w:rPr>
                <w:rFonts w:eastAsia="Times New Roman"/>
              </w:rPr>
            </w:rPrChange>
          </w:rPr>
          <w:delText xml:space="preserve">Fujiwara-Tsukamoto, Y., Isomura, Y., Kaneda, K., and Takada, M. (2004). Synaptic interactions between pyramidal cells and interneurone subtypes during seizure-like activity in the rat hippocampus. J. Physiol. </w:delText>
        </w:r>
        <w:r w:rsidRPr="00377D86" w:rsidDel="003A0F08">
          <w:rPr>
            <w:rFonts w:eastAsia="Times New Roman"/>
            <w:i/>
            <w:iCs/>
            <w:rPrChange w:id="651" w:author="Dmitry Tebaykin" w:date="2016-12-15T19:46:00Z">
              <w:rPr>
                <w:rFonts w:eastAsia="Times New Roman"/>
                <w:i/>
                <w:iCs/>
              </w:rPr>
            </w:rPrChange>
          </w:rPr>
          <w:delText>557</w:delText>
        </w:r>
        <w:r w:rsidRPr="00377D86" w:rsidDel="003A0F08">
          <w:rPr>
            <w:rFonts w:eastAsia="Times New Roman"/>
            <w:rPrChange w:id="652" w:author="Dmitry Tebaykin" w:date="2016-12-15T19:46:00Z">
              <w:rPr>
                <w:rFonts w:eastAsia="Times New Roman"/>
              </w:rPr>
            </w:rPrChange>
          </w:rPr>
          <w:delText>, 961–979.</w:delText>
        </w:r>
      </w:del>
    </w:p>
    <w:p w14:paraId="2F5BFDB0" w14:textId="25AA354C" w:rsidR="00D9395F" w:rsidRPr="00377D86" w:rsidDel="003A0F08" w:rsidRDefault="00D9395F" w:rsidP="00377D86">
      <w:pPr>
        <w:pStyle w:val="Bibliography"/>
        <w:rPr>
          <w:del w:id="653" w:author="Dmitry Tebaykin" w:date="2016-12-15T19:18:00Z"/>
          <w:rFonts w:eastAsia="Times New Roman"/>
          <w:rPrChange w:id="654" w:author="Dmitry Tebaykin" w:date="2016-12-15T19:46:00Z">
            <w:rPr>
              <w:del w:id="655" w:author="Dmitry Tebaykin" w:date="2016-12-15T19:18:00Z"/>
              <w:rFonts w:eastAsia="Times New Roman"/>
            </w:rPr>
          </w:rPrChange>
        </w:rPr>
        <w:pPrChange w:id="656" w:author="Dmitry Tebaykin" w:date="2016-12-15T19:46:00Z">
          <w:pPr>
            <w:pStyle w:val="Bibliography"/>
          </w:pPr>
        </w:pPrChange>
      </w:pPr>
      <w:del w:id="657" w:author="Dmitry Tebaykin" w:date="2016-12-15T19:18:00Z">
        <w:r w:rsidRPr="00377D86" w:rsidDel="003A0F08">
          <w:rPr>
            <w:rFonts w:eastAsia="Times New Roman"/>
            <w:rPrChange w:id="658" w:author="Dmitry Tebaykin" w:date="2016-12-15T19:46:00Z">
              <w:rPr>
                <w:rFonts w:eastAsia="Times New Roman"/>
              </w:rPr>
            </w:rPrChange>
          </w:rPr>
          <w:delText xml:space="preserve">Gall, D., Roussel, C., Susa, I., D’Angelo, E., Rossi, P., Bearzatto, B., Galas, M.C., Blum, D., Schurmans, S., and Schiffmann, S.N. (2003). Altered neuronal excitability in cerebellar granule cells of mice lacking calretinin. J. Neurosci. </w:delText>
        </w:r>
        <w:r w:rsidRPr="00377D86" w:rsidDel="003A0F08">
          <w:rPr>
            <w:rFonts w:eastAsia="Times New Roman"/>
            <w:i/>
            <w:iCs/>
            <w:rPrChange w:id="659" w:author="Dmitry Tebaykin" w:date="2016-12-15T19:46:00Z">
              <w:rPr>
                <w:rFonts w:eastAsia="Times New Roman"/>
                <w:i/>
                <w:iCs/>
              </w:rPr>
            </w:rPrChange>
          </w:rPr>
          <w:delText>23</w:delText>
        </w:r>
        <w:r w:rsidRPr="00377D86" w:rsidDel="003A0F08">
          <w:rPr>
            <w:rFonts w:eastAsia="Times New Roman"/>
            <w:rPrChange w:id="660" w:author="Dmitry Tebaykin" w:date="2016-12-15T19:46:00Z">
              <w:rPr>
                <w:rFonts w:eastAsia="Times New Roman"/>
              </w:rPr>
            </w:rPrChange>
          </w:rPr>
          <w:delText>, 9320–9327.</w:delText>
        </w:r>
      </w:del>
    </w:p>
    <w:p w14:paraId="77200CD2" w14:textId="460E6DD1" w:rsidR="00D9395F" w:rsidRPr="00377D86" w:rsidDel="003A0F08" w:rsidRDefault="00D9395F" w:rsidP="00377D86">
      <w:pPr>
        <w:pStyle w:val="Bibliography"/>
        <w:rPr>
          <w:del w:id="661" w:author="Dmitry Tebaykin" w:date="2016-12-15T19:18:00Z"/>
          <w:rFonts w:eastAsia="Times New Roman"/>
          <w:rPrChange w:id="662" w:author="Dmitry Tebaykin" w:date="2016-12-15T19:46:00Z">
            <w:rPr>
              <w:del w:id="663" w:author="Dmitry Tebaykin" w:date="2016-12-15T19:18:00Z"/>
              <w:rFonts w:eastAsia="Times New Roman"/>
            </w:rPr>
          </w:rPrChange>
        </w:rPr>
        <w:pPrChange w:id="664" w:author="Dmitry Tebaykin" w:date="2016-12-15T19:46:00Z">
          <w:pPr>
            <w:pStyle w:val="Bibliography"/>
          </w:pPr>
        </w:pPrChange>
      </w:pPr>
      <w:del w:id="665" w:author="Dmitry Tebaykin" w:date="2016-12-15T19:18:00Z">
        <w:r w:rsidRPr="00377D86" w:rsidDel="003A0F08">
          <w:rPr>
            <w:rFonts w:eastAsia="Times New Roman"/>
            <w:rPrChange w:id="666" w:author="Dmitry Tebaykin" w:date="2016-12-15T19:46:00Z">
              <w:rPr>
                <w:rFonts w:eastAsia="Times New Roman"/>
              </w:rPr>
            </w:rPrChange>
          </w:rPr>
          <w:delText xml:space="preserve">Goldfarb, M., Schoorlemmer, J., Williams, A., Diwakar, S., Wang, Q., Huang, X., Giza, J., Tchetchik, D., Kelley, K., and Vega, A. (2007). Fibroblast growth factor homologous factors control neuronal excitability through modulation of voltage-gated sodium channels. Neuron </w:delText>
        </w:r>
        <w:r w:rsidRPr="00377D86" w:rsidDel="003A0F08">
          <w:rPr>
            <w:rFonts w:eastAsia="Times New Roman"/>
            <w:i/>
            <w:iCs/>
            <w:rPrChange w:id="667" w:author="Dmitry Tebaykin" w:date="2016-12-15T19:46:00Z">
              <w:rPr>
                <w:rFonts w:eastAsia="Times New Roman"/>
                <w:i/>
                <w:iCs/>
              </w:rPr>
            </w:rPrChange>
          </w:rPr>
          <w:delText>55</w:delText>
        </w:r>
        <w:r w:rsidRPr="00377D86" w:rsidDel="003A0F08">
          <w:rPr>
            <w:rFonts w:eastAsia="Times New Roman"/>
            <w:rPrChange w:id="668" w:author="Dmitry Tebaykin" w:date="2016-12-15T19:46:00Z">
              <w:rPr>
                <w:rFonts w:eastAsia="Times New Roman"/>
              </w:rPr>
            </w:rPrChange>
          </w:rPr>
          <w:delText>, 449–463.</w:delText>
        </w:r>
      </w:del>
    </w:p>
    <w:p w14:paraId="2398C3DC" w14:textId="5D40B44B" w:rsidR="00D9395F" w:rsidRPr="00377D86" w:rsidDel="003A0F08" w:rsidRDefault="00D9395F" w:rsidP="00377D86">
      <w:pPr>
        <w:pStyle w:val="Bibliography"/>
        <w:rPr>
          <w:del w:id="669" w:author="Dmitry Tebaykin" w:date="2016-12-15T19:18:00Z"/>
          <w:rFonts w:eastAsia="Times New Roman"/>
          <w:rPrChange w:id="670" w:author="Dmitry Tebaykin" w:date="2016-12-15T19:46:00Z">
            <w:rPr>
              <w:del w:id="671" w:author="Dmitry Tebaykin" w:date="2016-12-15T19:18:00Z"/>
              <w:rFonts w:eastAsia="Times New Roman"/>
            </w:rPr>
          </w:rPrChange>
        </w:rPr>
        <w:pPrChange w:id="672" w:author="Dmitry Tebaykin" w:date="2016-12-15T19:46:00Z">
          <w:pPr>
            <w:pStyle w:val="Bibliography"/>
          </w:pPr>
        </w:pPrChange>
      </w:pPr>
      <w:del w:id="673" w:author="Dmitry Tebaykin" w:date="2016-12-15T19:18:00Z">
        <w:r w:rsidRPr="00377D86" w:rsidDel="003A0F08">
          <w:rPr>
            <w:rFonts w:eastAsia="Times New Roman"/>
            <w:rPrChange w:id="674" w:author="Dmitry Tebaykin" w:date="2016-12-15T19:46:00Z">
              <w:rPr>
                <w:rFonts w:eastAsia="Times New Roman"/>
              </w:rPr>
            </w:rPrChange>
          </w:rPr>
          <w:delText xml:space="preserve">Golding, N.L., Mickus, T.J., Katz, Y., Kath, W.L., and Spruston, N. (2005). Factors mediating powerful voltage attenuation along CA1 pyramidal neuron dendrites. J. Physiol. </w:delText>
        </w:r>
        <w:r w:rsidRPr="00377D86" w:rsidDel="003A0F08">
          <w:rPr>
            <w:rFonts w:eastAsia="Times New Roman"/>
            <w:i/>
            <w:iCs/>
            <w:rPrChange w:id="675" w:author="Dmitry Tebaykin" w:date="2016-12-15T19:46:00Z">
              <w:rPr>
                <w:rFonts w:eastAsia="Times New Roman"/>
                <w:i/>
                <w:iCs/>
              </w:rPr>
            </w:rPrChange>
          </w:rPr>
          <w:delText>568</w:delText>
        </w:r>
        <w:r w:rsidRPr="00377D86" w:rsidDel="003A0F08">
          <w:rPr>
            <w:rFonts w:eastAsia="Times New Roman"/>
            <w:rPrChange w:id="676" w:author="Dmitry Tebaykin" w:date="2016-12-15T19:46:00Z">
              <w:rPr>
                <w:rFonts w:eastAsia="Times New Roman"/>
              </w:rPr>
            </w:rPrChange>
          </w:rPr>
          <w:delText>, 69–82.</w:delText>
        </w:r>
      </w:del>
    </w:p>
    <w:p w14:paraId="369E943B" w14:textId="45DD97F4" w:rsidR="00D9395F" w:rsidRPr="00377D86" w:rsidDel="003A0F08" w:rsidRDefault="00D9395F" w:rsidP="00377D86">
      <w:pPr>
        <w:pStyle w:val="Bibliography"/>
        <w:rPr>
          <w:del w:id="677" w:author="Dmitry Tebaykin" w:date="2016-12-15T19:18:00Z"/>
          <w:rFonts w:eastAsia="Times New Roman"/>
          <w:rPrChange w:id="678" w:author="Dmitry Tebaykin" w:date="2016-12-15T19:46:00Z">
            <w:rPr>
              <w:del w:id="679" w:author="Dmitry Tebaykin" w:date="2016-12-15T19:18:00Z"/>
              <w:rFonts w:eastAsia="Times New Roman"/>
            </w:rPr>
          </w:rPrChange>
        </w:rPr>
        <w:pPrChange w:id="680" w:author="Dmitry Tebaykin" w:date="2016-12-15T19:46:00Z">
          <w:pPr>
            <w:pStyle w:val="Bibliography"/>
          </w:pPr>
        </w:pPrChange>
      </w:pPr>
      <w:del w:id="681" w:author="Dmitry Tebaykin" w:date="2016-12-15T19:18:00Z">
        <w:r w:rsidRPr="00377D86" w:rsidDel="003A0F08">
          <w:rPr>
            <w:rFonts w:eastAsia="Times New Roman"/>
            <w:rPrChange w:id="682" w:author="Dmitry Tebaykin" w:date="2016-12-15T19:46:00Z">
              <w:rPr>
                <w:rFonts w:eastAsia="Times New Roman"/>
              </w:rPr>
            </w:rPrChange>
          </w:rPr>
          <w:delText xml:space="preserve">Graves, A.R., Moore, S.J., Bloss, E.B., Mensh, B.D., Kath, W.L., and Spruston, N. (2012). Hippocampal pyramidal neurons comprise two distinct cell types that are countermodulated by metabotropic receptors. Neuron </w:delText>
        </w:r>
        <w:r w:rsidRPr="00377D86" w:rsidDel="003A0F08">
          <w:rPr>
            <w:rFonts w:eastAsia="Times New Roman"/>
            <w:i/>
            <w:iCs/>
            <w:rPrChange w:id="683" w:author="Dmitry Tebaykin" w:date="2016-12-15T19:46:00Z">
              <w:rPr>
                <w:rFonts w:eastAsia="Times New Roman"/>
                <w:i/>
                <w:iCs/>
              </w:rPr>
            </w:rPrChange>
          </w:rPr>
          <w:delText>76</w:delText>
        </w:r>
        <w:r w:rsidRPr="00377D86" w:rsidDel="003A0F08">
          <w:rPr>
            <w:rFonts w:eastAsia="Times New Roman"/>
            <w:rPrChange w:id="684" w:author="Dmitry Tebaykin" w:date="2016-12-15T19:46:00Z">
              <w:rPr>
                <w:rFonts w:eastAsia="Times New Roman"/>
              </w:rPr>
            </w:rPrChange>
          </w:rPr>
          <w:delText>, 776–789.</w:delText>
        </w:r>
      </w:del>
    </w:p>
    <w:p w14:paraId="7CA975F2" w14:textId="045FD5B6" w:rsidR="00D9395F" w:rsidRPr="00377D86" w:rsidDel="003A0F08" w:rsidRDefault="00D9395F" w:rsidP="00377D86">
      <w:pPr>
        <w:pStyle w:val="Bibliography"/>
        <w:rPr>
          <w:del w:id="685" w:author="Dmitry Tebaykin" w:date="2016-12-15T19:18:00Z"/>
          <w:rFonts w:eastAsia="Times New Roman"/>
          <w:rPrChange w:id="686" w:author="Dmitry Tebaykin" w:date="2016-12-15T19:46:00Z">
            <w:rPr>
              <w:del w:id="687" w:author="Dmitry Tebaykin" w:date="2016-12-15T19:18:00Z"/>
              <w:rFonts w:eastAsia="Times New Roman"/>
            </w:rPr>
          </w:rPrChange>
        </w:rPr>
        <w:pPrChange w:id="688" w:author="Dmitry Tebaykin" w:date="2016-12-15T19:46:00Z">
          <w:pPr>
            <w:pStyle w:val="Bibliography"/>
          </w:pPr>
        </w:pPrChange>
      </w:pPr>
      <w:del w:id="689" w:author="Dmitry Tebaykin" w:date="2016-12-15T19:18:00Z">
        <w:r w:rsidRPr="00377D86" w:rsidDel="003A0F08">
          <w:rPr>
            <w:rFonts w:eastAsia="Times New Roman"/>
            <w:rPrChange w:id="690" w:author="Dmitry Tebaykin" w:date="2016-12-15T19:46:00Z">
              <w:rPr>
                <w:rFonts w:eastAsia="Times New Roman"/>
              </w:rPr>
            </w:rPrChange>
          </w:rPr>
          <w:delText xml:space="preserve">Hajdu, S.I. (2003). Discovery of the Cerebrospinal Fluid. Ann. Clin. Lab. Sci. </w:delText>
        </w:r>
        <w:r w:rsidRPr="00377D86" w:rsidDel="003A0F08">
          <w:rPr>
            <w:rFonts w:eastAsia="Times New Roman"/>
            <w:i/>
            <w:iCs/>
            <w:rPrChange w:id="691" w:author="Dmitry Tebaykin" w:date="2016-12-15T19:46:00Z">
              <w:rPr>
                <w:rFonts w:eastAsia="Times New Roman"/>
                <w:i/>
                <w:iCs/>
              </w:rPr>
            </w:rPrChange>
          </w:rPr>
          <w:delText>33</w:delText>
        </w:r>
        <w:r w:rsidRPr="00377D86" w:rsidDel="003A0F08">
          <w:rPr>
            <w:rFonts w:eastAsia="Times New Roman"/>
            <w:rPrChange w:id="692" w:author="Dmitry Tebaykin" w:date="2016-12-15T19:46:00Z">
              <w:rPr>
                <w:rFonts w:eastAsia="Times New Roman"/>
              </w:rPr>
            </w:rPrChange>
          </w:rPr>
          <w:delText>, 334–336.</w:delText>
        </w:r>
      </w:del>
    </w:p>
    <w:p w14:paraId="0C1EAEF1" w14:textId="0285C63D" w:rsidR="00D9395F" w:rsidRPr="00377D86" w:rsidDel="003A0F08" w:rsidRDefault="00D9395F" w:rsidP="00377D86">
      <w:pPr>
        <w:pStyle w:val="Bibliography"/>
        <w:rPr>
          <w:del w:id="693" w:author="Dmitry Tebaykin" w:date="2016-12-15T19:18:00Z"/>
          <w:rFonts w:eastAsia="Times New Roman"/>
          <w:rPrChange w:id="694" w:author="Dmitry Tebaykin" w:date="2016-12-15T19:46:00Z">
            <w:rPr>
              <w:del w:id="695" w:author="Dmitry Tebaykin" w:date="2016-12-15T19:18:00Z"/>
              <w:rFonts w:eastAsia="Times New Roman"/>
            </w:rPr>
          </w:rPrChange>
        </w:rPr>
        <w:pPrChange w:id="696" w:author="Dmitry Tebaykin" w:date="2016-12-15T19:46:00Z">
          <w:pPr>
            <w:pStyle w:val="Bibliography"/>
          </w:pPr>
        </w:pPrChange>
      </w:pPr>
      <w:del w:id="697" w:author="Dmitry Tebaykin" w:date="2016-12-15T19:18:00Z">
        <w:r w:rsidRPr="00377D86" w:rsidDel="003A0F08">
          <w:rPr>
            <w:rFonts w:eastAsia="Times New Roman"/>
            <w:rPrChange w:id="698" w:author="Dmitry Tebaykin" w:date="2016-12-15T19:46:00Z">
              <w:rPr>
                <w:rFonts w:eastAsia="Times New Roman"/>
              </w:rPr>
            </w:rPrChange>
          </w:rPr>
          <w:delText>Hall, J.E. (2015). Guyton and Hall textbook of medical physiology (Elsevier Health Sciences).</w:delText>
        </w:r>
      </w:del>
    </w:p>
    <w:p w14:paraId="102A07EE" w14:textId="45D1F50F" w:rsidR="00D9395F" w:rsidRPr="00377D86" w:rsidDel="003A0F08" w:rsidRDefault="00D9395F" w:rsidP="00377D86">
      <w:pPr>
        <w:pStyle w:val="Bibliography"/>
        <w:rPr>
          <w:del w:id="699" w:author="Dmitry Tebaykin" w:date="2016-12-15T19:18:00Z"/>
          <w:rFonts w:eastAsia="Times New Roman"/>
          <w:rPrChange w:id="700" w:author="Dmitry Tebaykin" w:date="2016-12-15T19:46:00Z">
            <w:rPr>
              <w:del w:id="701" w:author="Dmitry Tebaykin" w:date="2016-12-15T19:18:00Z"/>
              <w:rFonts w:eastAsia="Times New Roman"/>
            </w:rPr>
          </w:rPrChange>
        </w:rPr>
        <w:pPrChange w:id="702" w:author="Dmitry Tebaykin" w:date="2016-12-15T19:46:00Z">
          <w:pPr>
            <w:pStyle w:val="Bibliography"/>
          </w:pPr>
        </w:pPrChange>
      </w:pPr>
      <w:del w:id="703" w:author="Dmitry Tebaykin" w:date="2016-12-15T19:18:00Z">
        <w:r w:rsidRPr="00377D86" w:rsidDel="003A0F08">
          <w:rPr>
            <w:rFonts w:eastAsia="Times New Roman"/>
            <w:rPrChange w:id="704" w:author="Dmitry Tebaykin" w:date="2016-12-15T19:46:00Z">
              <w:rPr>
                <w:rFonts w:eastAsia="Times New Roman"/>
              </w:rPr>
            </w:rPrChange>
          </w:rPr>
          <w:delText xml:space="preserve">Hernandez, R.V., Navarro, M.M., Rodriguez, W.A., Martinez, J.L., and LeBaron, R.G. (2005). Differences in the magnitude of long-term potentiation produced by theta burst and high frequency stimulation protocols matched in stimulus number. Brain Res. Brain Res. Protoc. </w:delText>
        </w:r>
        <w:r w:rsidRPr="00377D86" w:rsidDel="003A0F08">
          <w:rPr>
            <w:rFonts w:eastAsia="Times New Roman"/>
            <w:i/>
            <w:iCs/>
            <w:rPrChange w:id="705" w:author="Dmitry Tebaykin" w:date="2016-12-15T19:46:00Z">
              <w:rPr>
                <w:rFonts w:eastAsia="Times New Roman"/>
                <w:i/>
                <w:iCs/>
              </w:rPr>
            </w:rPrChange>
          </w:rPr>
          <w:delText>15</w:delText>
        </w:r>
        <w:r w:rsidRPr="00377D86" w:rsidDel="003A0F08">
          <w:rPr>
            <w:rFonts w:eastAsia="Times New Roman"/>
            <w:rPrChange w:id="706" w:author="Dmitry Tebaykin" w:date="2016-12-15T19:46:00Z">
              <w:rPr>
                <w:rFonts w:eastAsia="Times New Roman"/>
              </w:rPr>
            </w:rPrChange>
          </w:rPr>
          <w:delText>, 6–13.</w:delText>
        </w:r>
      </w:del>
    </w:p>
    <w:p w14:paraId="377EE7AA" w14:textId="22B311D3" w:rsidR="00D9395F" w:rsidRPr="00377D86" w:rsidDel="003A0F08" w:rsidRDefault="00D9395F" w:rsidP="00377D86">
      <w:pPr>
        <w:pStyle w:val="Bibliography"/>
        <w:rPr>
          <w:del w:id="707" w:author="Dmitry Tebaykin" w:date="2016-12-15T19:18:00Z"/>
          <w:rFonts w:eastAsia="Times New Roman"/>
          <w:rPrChange w:id="708" w:author="Dmitry Tebaykin" w:date="2016-12-15T19:46:00Z">
            <w:rPr>
              <w:del w:id="709" w:author="Dmitry Tebaykin" w:date="2016-12-15T19:18:00Z"/>
              <w:rFonts w:eastAsia="Times New Roman"/>
            </w:rPr>
          </w:rPrChange>
        </w:rPr>
        <w:pPrChange w:id="710" w:author="Dmitry Tebaykin" w:date="2016-12-15T19:46:00Z">
          <w:pPr>
            <w:pStyle w:val="Bibliography"/>
          </w:pPr>
        </w:pPrChange>
      </w:pPr>
      <w:del w:id="711" w:author="Dmitry Tebaykin" w:date="2016-12-15T19:18:00Z">
        <w:r w:rsidRPr="00377D86" w:rsidDel="003A0F08">
          <w:rPr>
            <w:rFonts w:eastAsia="Times New Roman"/>
            <w:rPrChange w:id="712" w:author="Dmitry Tebaykin" w:date="2016-12-15T19:46:00Z">
              <w:rPr>
                <w:rFonts w:eastAsia="Times New Roman"/>
              </w:rPr>
            </w:rPrChange>
          </w:rPr>
          <w:delText>Hille, B. (1984). Ionic Channels of Excitable Membranes (Sunderland, Mass: Macmillan Education Australia).</w:delText>
        </w:r>
      </w:del>
    </w:p>
    <w:p w14:paraId="1A8A330F" w14:textId="75617A6A" w:rsidR="00D9395F" w:rsidRPr="00377D86" w:rsidDel="003A0F08" w:rsidRDefault="00D9395F" w:rsidP="00377D86">
      <w:pPr>
        <w:pStyle w:val="Bibliography"/>
        <w:rPr>
          <w:del w:id="713" w:author="Dmitry Tebaykin" w:date="2016-12-15T19:18:00Z"/>
          <w:rFonts w:eastAsia="Times New Roman"/>
          <w:rPrChange w:id="714" w:author="Dmitry Tebaykin" w:date="2016-12-15T19:46:00Z">
            <w:rPr>
              <w:del w:id="715" w:author="Dmitry Tebaykin" w:date="2016-12-15T19:18:00Z"/>
              <w:rFonts w:eastAsia="Times New Roman"/>
            </w:rPr>
          </w:rPrChange>
        </w:rPr>
        <w:pPrChange w:id="716" w:author="Dmitry Tebaykin" w:date="2016-12-15T19:46:00Z">
          <w:pPr>
            <w:pStyle w:val="Bibliography"/>
          </w:pPr>
        </w:pPrChange>
      </w:pPr>
      <w:del w:id="717" w:author="Dmitry Tebaykin" w:date="2016-12-15T19:18:00Z">
        <w:r w:rsidRPr="00377D86" w:rsidDel="003A0F08">
          <w:rPr>
            <w:rFonts w:eastAsia="Times New Roman"/>
            <w:rPrChange w:id="718" w:author="Dmitry Tebaykin" w:date="2016-12-15T19:46:00Z">
              <w:rPr>
                <w:rFonts w:eastAsia="Times New Roman"/>
              </w:rPr>
            </w:rPrChange>
          </w:rPr>
          <w:delText xml:space="preserve">Hirschberg, J., and Manning, C.D. (2015). Advances in natural language processing. Science </w:delText>
        </w:r>
        <w:r w:rsidRPr="00377D86" w:rsidDel="003A0F08">
          <w:rPr>
            <w:rFonts w:eastAsia="Times New Roman"/>
            <w:i/>
            <w:iCs/>
            <w:rPrChange w:id="719" w:author="Dmitry Tebaykin" w:date="2016-12-15T19:46:00Z">
              <w:rPr>
                <w:rFonts w:eastAsia="Times New Roman"/>
                <w:i/>
                <w:iCs/>
              </w:rPr>
            </w:rPrChange>
          </w:rPr>
          <w:delText>349</w:delText>
        </w:r>
        <w:r w:rsidRPr="00377D86" w:rsidDel="003A0F08">
          <w:rPr>
            <w:rFonts w:eastAsia="Times New Roman"/>
            <w:rPrChange w:id="720" w:author="Dmitry Tebaykin" w:date="2016-12-15T19:46:00Z">
              <w:rPr>
                <w:rFonts w:eastAsia="Times New Roman"/>
              </w:rPr>
            </w:rPrChange>
          </w:rPr>
          <w:delText>, 261–266.</w:delText>
        </w:r>
      </w:del>
    </w:p>
    <w:p w14:paraId="42D5992C" w14:textId="54D5B709" w:rsidR="00D9395F" w:rsidRPr="00377D86" w:rsidDel="003A0F08" w:rsidRDefault="00D9395F" w:rsidP="00377D86">
      <w:pPr>
        <w:pStyle w:val="Bibliography"/>
        <w:rPr>
          <w:del w:id="721" w:author="Dmitry Tebaykin" w:date="2016-12-15T19:18:00Z"/>
          <w:rFonts w:eastAsia="Times New Roman"/>
          <w:rPrChange w:id="722" w:author="Dmitry Tebaykin" w:date="2016-12-15T19:46:00Z">
            <w:rPr>
              <w:del w:id="723" w:author="Dmitry Tebaykin" w:date="2016-12-15T19:18:00Z"/>
              <w:rFonts w:eastAsia="Times New Roman"/>
            </w:rPr>
          </w:rPrChange>
        </w:rPr>
        <w:pPrChange w:id="724" w:author="Dmitry Tebaykin" w:date="2016-12-15T19:46:00Z">
          <w:pPr>
            <w:pStyle w:val="Bibliography"/>
          </w:pPr>
        </w:pPrChange>
      </w:pPr>
      <w:del w:id="725" w:author="Dmitry Tebaykin" w:date="2016-12-15T19:18:00Z">
        <w:r w:rsidRPr="00377D86" w:rsidDel="003A0F08">
          <w:rPr>
            <w:rFonts w:eastAsia="Times New Roman"/>
            <w:rPrChange w:id="726" w:author="Dmitry Tebaykin" w:date="2016-12-15T19:46:00Z">
              <w:rPr>
                <w:rFonts w:eastAsia="Times New Roman"/>
              </w:rPr>
            </w:rPrChange>
          </w:rPr>
          <w:delText xml:space="preserve">Hodgkin, A.L., and Huxley, A.F. (1952). A quantitative description of membrane current and its application to conduction and excitation in nerve. J. Physiol. </w:delText>
        </w:r>
        <w:r w:rsidRPr="00377D86" w:rsidDel="003A0F08">
          <w:rPr>
            <w:rFonts w:eastAsia="Times New Roman"/>
            <w:i/>
            <w:iCs/>
            <w:rPrChange w:id="727" w:author="Dmitry Tebaykin" w:date="2016-12-15T19:46:00Z">
              <w:rPr>
                <w:rFonts w:eastAsia="Times New Roman"/>
                <w:i/>
                <w:iCs/>
              </w:rPr>
            </w:rPrChange>
          </w:rPr>
          <w:delText>117</w:delText>
        </w:r>
        <w:r w:rsidRPr="00377D86" w:rsidDel="003A0F08">
          <w:rPr>
            <w:rFonts w:eastAsia="Times New Roman"/>
            <w:rPrChange w:id="728" w:author="Dmitry Tebaykin" w:date="2016-12-15T19:46:00Z">
              <w:rPr>
                <w:rFonts w:eastAsia="Times New Roman"/>
              </w:rPr>
            </w:rPrChange>
          </w:rPr>
          <w:delText>, 500–544.</w:delText>
        </w:r>
      </w:del>
    </w:p>
    <w:p w14:paraId="1761F4D8" w14:textId="2AB99C2D" w:rsidR="00D9395F" w:rsidRPr="00377D86" w:rsidDel="003A0F08" w:rsidRDefault="00D9395F" w:rsidP="00377D86">
      <w:pPr>
        <w:pStyle w:val="Bibliography"/>
        <w:rPr>
          <w:del w:id="729" w:author="Dmitry Tebaykin" w:date="2016-12-15T19:18:00Z"/>
          <w:rFonts w:eastAsia="Times New Roman"/>
          <w:rPrChange w:id="730" w:author="Dmitry Tebaykin" w:date="2016-12-15T19:46:00Z">
            <w:rPr>
              <w:del w:id="731" w:author="Dmitry Tebaykin" w:date="2016-12-15T19:18:00Z"/>
              <w:rFonts w:eastAsia="Times New Roman"/>
            </w:rPr>
          </w:rPrChange>
        </w:rPr>
        <w:pPrChange w:id="732" w:author="Dmitry Tebaykin" w:date="2016-12-15T19:46:00Z">
          <w:pPr>
            <w:pStyle w:val="Bibliography"/>
          </w:pPr>
        </w:pPrChange>
      </w:pPr>
      <w:del w:id="733" w:author="Dmitry Tebaykin" w:date="2016-12-15T19:18:00Z">
        <w:r w:rsidRPr="00377D86" w:rsidDel="003A0F08">
          <w:rPr>
            <w:rFonts w:eastAsia="Times New Roman"/>
            <w:rPrChange w:id="734" w:author="Dmitry Tebaykin" w:date="2016-12-15T19:46:00Z">
              <w:rPr>
                <w:rFonts w:eastAsia="Times New Roman"/>
              </w:rPr>
            </w:rPrChange>
          </w:rPr>
          <w:delText xml:space="preserve">Isenberg, G. (1976). Cardiac Purkinje fibers: cesium as a tool to block inward rectifying potassium currents. Pfluegers Arch. </w:delText>
        </w:r>
        <w:r w:rsidRPr="00377D86" w:rsidDel="003A0F08">
          <w:rPr>
            <w:rFonts w:eastAsia="Times New Roman"/>
            <w:i/>
            <w:iCs/>
            <w:rPrChange w:id="735" w:author="Dmitry Tebaykin" w:date="2016-12-15T19:46:00Z">
              <w:rPr>
                <w:rFonts w:eastAsia="Times New Roman"/>
                <w:i/>
                <w:iCs/>
              </w:rPr>
            </w:rPrChange>
          </w:rPr>
          <w:delText>365</w:delText>
        </w:r>
        <w:r w:rsidRPr="00377D86" w:rsidDel="003A0F08">
          <w:rPr>
            <w:rFonts w:eastAsia="Times New Roman"/>
            <w:rPrChange w:id="736" w:author="Dmitry Tebaykin" w:date="2016-12-15T19:46:00Z">
              <w:rPr>
                <w:rFonts w:eastAsia="Times New Roman"/>
              </w:rPr>
            </w:rPrChange>
          </w:rPr>
          <w:delText>, 99–106.</w:delText>
        </w:r>
      </w:del>
    </w:p>
    <w:p w14:paraId="23FABD5D" w14:textId="520892D7" w:rsidR="00D9395F" w:rsidRPr="00377D86" w:rsidDel="003A0F08" w:rsidRDefault="00D9395F" w:rsidP="00377D86">
      <w:pPr>
        <w:pStyle w:val="Bibliography"/>
        <w:rPr>
          <w:del w:id="737" w:author="Dmitry Tebaykin" w:date="2016-12-15T19:18:00Z"/>
          <w:rFonts w:eastAsia="Times New Roman"/>
          <w:rPrChange w:id="738" w:author="Dmitry Tebaykin" w:date="2016-12-15T19:46:00Z">
            <w:rPr>
              <w:del w:id="739" w:author="Dmitry Tebaykin" w:date="2016-12-15T19:18:00Z"/>
              <w:rFonts w:eastAsia="Times New Roman"/>
            </w:rPr>
          </w:rPrChange>
        </w:rPr>
        <w:pPrChange w:id="740" w:author="Dmitry Tebaykin" w:date="2016-12-15T19:46:00Z">
          <w:pPr>
            <w:pStyle w:val="Bibliography"/>
          </w:pPr>
        </w:pPrChange>
      </w:pPr>
      <w:del w:id="741" w:author="Dmitry Tebaykin" w:date="2016-12-15T19:18:00Z">
        <w:r w:rsidRPr="00377D86" w:rsidDel="003A0F08">
          <w:rPr>
            <w:rFonts w:eastAsia="Times New Roman"/>
            <w:rPrChange w:id="742" w:author="Dmitry Tebaykin" w:date="2016-12-15T19:46:00Z">
              <w:rPr>
                <w:rFonts w:eastAsia="Times New Roman"/>
              </w:rPr>
            </w:rPrChange>
          </w:rPr>
          <w:delText>Jaderberg, M., Mnih, V., Czarnecki, W.M., Schaul, T., Leibo, J.Z., Silver, D., and Kavukcuoglu, K. (2016). Reinforcement Learning with Unsupervised Auxiliary Tasks. ArXiv161105397 Cs.</w:delText>
        </w:r>
      </w:del>
    </w:p>
    <w:p w14:paraId="653F69C8" w14:textId="4EF1F55B" w:rsidR="00D9395F" w:rsidRPr="00377D86" w:rsidDel="003A0F08" w:rsidRDefault="00D9395F" w:rsidP="00377D86">
      <w:pPr>
        <w:pStyle w:val="Bibliography"/>
        <w:rPr>
          <w:del w:id="743" w:author="Dmitry Tebaykin" w:date="2016-12-15T19:18:00Z"/>
          <w:rFonts w:eastAsia="Times New Roman"/>
          <w:rPrChange w:id="744" w:author="Dmitry Tebaykin" w:date="2016-12-15T19:46:00Z">
            <w:rPr>
              <w:del w:id="745" w:author="Dmitry Tebaykin" w:date="2016-12-15T19:18:00Z"/>
              <w:rFonts w:eastAsia="Times New Roman"/>
            </w:rPr>
          </w:rPrChange>
        </w:rPr>
        <w:pPrChange w:id="746" w:author="Dmitry Tebaykin" w:date="2016-12-15T19:46:00Z">
          <w:pPr>
            <w:pStyle w:val="Bibliography"/>
          </w:pPr>
        </w:pPrChange>
      </w:pPr>
      <w:del w:id="747" w:author="Dmitry Tebaykin" w:date="2016-12-15T19:18:00Z">
        <w:r w:rsidRPr="00377D86" w:rsidDel="003A0F08">
          <w:rPr>
            <w:rFonts w:eastAsia="Times New Roman"/>
            <w:rPrChange w:id="748" w:author="Dmitry Tebaykin" w:date="2016-12-15T19:46:00Z">
              <w:rPr>
                <w:rFonts w:eastAsia="Times New Roman"/>
              </w:rPr>
            </w:rPrChange>
          </w:rPr>
          <w:delText xml:space="preserve">Jorgenson, L.A., Newsome, W.T., Anderson, D.J., Bargmann, C.I., Brown, E.N., Deisseroth, K., Donoghue, J.P., Hudson, K.L., Ling, G.S.F., MacLeish, P.R., et al. (2015). The BRAIN Initiative: developing technology to catalyse neuroscience discovery. Phil Trans R Soc B </w:delText>
        </w:r>
        <w:r w:rsidRPr="00377D86" w:rsidDel="003A0F08">
          <w:rPr>
            <w:rFonts w:eastAsia="Times New Roman"/>
            <w:i/>
            <w:iCs/>
            <w:rPrChange w:id="749" w:author="Dmitry Tebaykin" w:date="2016-12-15T19:46:00Z">
              <w:rPr>
                <w:rFonts w:eastAsia="Times New Roman"/>
                <w:i/>
                <w:iCs/>
              </w:rPr>
            </w:rPrChange>
          </w:rPr>
          <w:delText>370</w:delText>
        </w:r>
        <w:r w:rsidRPr="00377D86" w:rsidDel="003A0F08">
          <w:rPr>
            <w:rFonts w:eastAsia="Times New Roman"/>
            <w:rPrChange w:id="750" w:author="Dmitry Tebaykin" w:date="2016-12-15T19:46:00Z">
              <w:rPr>
                <w:rFonts w:eastAsia="Times New Roman"/>
              </w:rPr>
            </w:rPrChange>
          </w:rPr>
          <w:delText>, 20140164.</w:delText>
        </w:r>
      </w:del>
    </w:p>
    <w:p w14:paraId="4CCA050F" w14:textId="0DF72FD6" w:rsidR="00D9395F" w:rsidRPr="00377D86" w:rsidDel="003A0F08" w:rsidRDefault="00D9395F" w:rsidP="00377D86">
      <w:pPr>
        <w:pStyle w:val="Bibliography"/>
        <w:rPr>
          <w:del w:id="751" w:author="Dmitry Tebaykin" w:date="2016-12-15T19:18:00Z"/>
          <w:rFonts w:eastAsia="Times New Roman"/>
          <w:rPrChange w:id="752" w:author="Dmitry Tebaykin" w:date="2016-12-15T19:46:00Z">
            <w:rPr>
              <w:del w:id="753" w:author="Dmitry Tebaykin" w:date="2016-12-15T19:18:00Z"/>
              <w:rFonts w:eastAsia="Times New Roman"/>
            </w:rPr>
          </w:rPrChange>
        </w:rPr>
        <w:pPrChange w:id="754" w:author="Dmitry Tebaykin" w:date="2016-12-15T19:46:00Z">
          <w:pPr>
            <w:pStyle w:val="Bibliography"/>
          </w:pPr>
        </w:pPrChange>
      </w:pPr>
      <w:del w:id="755" w:author="Dmitry Tebaykin" w:date="2016-12-15T19:18:00Z">
        <w:r w:rsidRPr="00377D86" w:rsidDel="003A0F08">
          <w:rPr>
            <w:rFonts w:eastAsia="Times New Roman"/>
            <w:rPrChange w:id="756" w:author="Dmitry Tebaykin" w:date="2016-12-15T19:46:00Z">
              <w:rPr>
                <w:rFonts w:eastAsia="Times New Roman"/>
              </w:rPr>
            </w:rPrChange>
          </w:rPr>
          <w:delText xml:space="preserve">Kim, J., and Connors, B. (2012). High temperatures alter physiological properties of pyramidal cells and inhibitory interneurons in hippocampus. Front. Cell. Neurosci. </w:delText>
        </w:r>
        <w:r w:rsidRPr="00377D86" w:rsidDel="003A0F08">
          <w:rPr>
            <w:rFonts w:eastAsia="Times New Roman"/>
            <w:i/>
            <w:iCs/>
            <w:rPrChange w:id="757" w:author="Dmitry Tebaykin" w:date="2016-12-15T19:46:00Z">
              <w:rPr>
                <w:rFonts w:eastAsia="Times New Roman"/>
                <w:i/>
                <w:iCs/>
              </w:rPr>
            </w:rPrChange>
          </w:rPr>
          <w:delText>6</w:delText>
        </w:r>
        <w:r w:rsidRPr="00377D86" w:rsidDel="003A0F08">
          <w:rPr>
            <w:rFonts w:eastAsia="Times New Roman"/>
            <w:rPrChange w:id="758" w:author="Dmitry Tebaykin" w:date="2016-12-15T19:46:00Z">
              <w:rPr>
                <w:rFonts w:eastAsia="Times New Roman"/>
              </w:rPr>
            </w:rPrChange>
          </w:rPr>
          <w:delText>, 27.</w:delText>
        </w:r>
      </w:del>
    </w:p>
    <w:p w14:paraId="7D30DD66" w14:textId="5EF2CC01" w:rsidR="00D9395F" w:rsidRPr="00377D86" w:rsidDel="003A0F08" w:rsidRDefault="00D9395F" w:rsidP="00377D86">
      <w:pPr>
        <w:pStyle w:val="Bibliography"/>
        <w:rPr>
          <w:del w:id="759" w:author="Dmitry Tebaykin" w:date="2016-12-15T19:18:00Z"/>
          <w:rFonts w:eastAsia="Times New Roman"/>
          <w:rPrChange w:id="760" w:author="Dmitry Tebaykin" w:date="2016-12-15T19:46:00Z">
            <w:rPr>
              <w:del w:id="761" w:author="Dmitry Tebaykin" w:date="2016-12-15T19:18:00Z"/>
              <w:rFonts w:eastAsia="Times New Roman"/>
            </w:rPr>
          </w:rPrChange>
        </w:rPr>
        <w:pPrChange w:id="762" w:author="Dmitry Tebaykin" w:date="2016-12-15T19:46:00Z">
          <w:pPr>
            <w:pStyle w:val="Bibliography"/>
          </w:pPr>
        </w:pPrChange>
      </w:pPr>
      <w:del w:id="763" w:author="Dmitry Tebaykin" w:date="2016-12-15T19:18:00Z">
        <w:r w:rsidRPr="00377D86" w:rsidDel="003A0F08">
          <w:rPr>
            <w:rFonts w:eastAsia="Times New Roman"/>
            <w:rPrChange w:id="764" w:author="Dmitry Tebaykin" w:date="2016-12-15T19:46:00Z">
              <w:rPr>
                <w:rFonts w:eastAsia="Times New Roman"/>
              </w:rPr>
            </w:rPrChange>
          </w:rPr>
          <w:delText>Kohavi, R. (1995). A study of cross-validation and bootstrap for accuracy estimation and model selection. pp. 1137–1145.</w:delText>
        </w:r>
      </w:del>
    </w:p>
    <w:p w14:paraId="56AA80CC" w14:textId="042C3B46" w:rsidR="00D9395F" w:rsidRPr="00377D86" w:rsidDel="003A0F08" w:rsidRDefault="00D9395F" w:rsidP="00377D86">
      <w:pPr>
        <w:pStyle w:val="Bibliography"/>
        <w:rPr>
          <w:del w:id="765" w:author="Dmitry Tebaykin" w:date="2016-12-15T19:18:00Z"/>
          <w:rFonts w:eastAsia="Times New Roman"/>
          <w:rPrChange w:id="766" w:author="Dmitry Tebaykin" w:date="2016-12-15T19:46:00Z">
            <w:rPr>
              <w:del w:id="767" w:author="Dmitry Tebaykin" w:date="2016-12-15T19:18:00Z"/>
              <w:rFonts w:eastAsia="Times New Roman"/>
            </w:rPr>
          </w:rPrChange>
        </w:rPr>
        <w:pPrChange w:id="768" w:author="Dmitry Tebaykin" w:date="2016-12-15T19:46:00Z">
          <w:pPr>
            <w:pStyle w:val="Bibliography"/>
          </w:pPr>
        </w:pPrChange>
      </w:pPr>
      <w:del w:id="769" w:author="Dmitry Tebaykin" w:date="2016-12-15T19:18:00Z">
        <w:r w:rsidRPr="00377D86" w:rsidDel="003A0F08">
          <w:rPr>
            <w:rFonts w:eastAsia="Times New Roman"/>
            <w:rPrChange w:id="770" w:author="Dmitry Tebaykin" w:date="2016-12-15T19:46:00Z">
              <w:rPr>
                <w:rFonts w:eastAsia="Times New Roman"/>
              </w:rPr>
            </w:rPrChange>
          </w:rPr>
          <w:delText xml:space="preserve">Koyama, S., and Appel, S.B. (2006). Characterization of M-Current in Ventral Tegmental Area Dopamine Neurons. J. Neurophysiol. </w:delText>
        </w:r>
        <w:r w:rsidRPr="00377D86" w:rsidDel="003A0F08">
          <w:rPr>
            <w:rFonts w:eastAsia="Times New Roman"/>
            <w:i/>
            <w:iCs/>
            <w:rPrChange w:id="771" w:author="Dmitry Tebaykin" w:date="2016-12-15T19:46:00Z">
              <w:rPr>
                <w:rFonts w:eastAsia="Times New Roman"/>
                <w:i/>
                <w:iCs/>
              </w:rPr>
            </w:rPrChange>
          </w:rPr>
          <w:delText>96</w:delText>
        </w:r>
        <w:r w:rsidRPr="00377D86" w:rsidDel="003A0F08">
          <w:rPr>
            <w:rFonts w:eastAsia="Times New Roman"/>
            <w:rPrChange w:id="772" w:author="Dmitry Tebaykin" w:date="2016-12-15T19:46:00Z">
              <w:rPr>
                <w:rFonts w:eastAsia="Times New Roman"/>
              </w:rPr>
            </w:rPrChange>
          </w:rPr>
          <w:delText>, 535–543.</w:delText>
        </w:r>
      </w:del>
    </w:p>
    <w:p w14:paraId="661BFDEE" w14:textId="5D9A1788" w:rsidR="00D9395F" w:rsidRPr="00377D86" w:rsidDel="003A0F08" w:rsidRDefault="00D9395F" w:rsidP="00377D86">
      <w:pPr>
        <w:pStyle w:val="Bibliography"/>
        <w:rPr>
          <w:del w:id="773" w:author="Dmitry Tebaykin" w:date="2016-12-15T19:18:00Z"/>
          <w:rFonts w:eastAsia="Times New Roman"/>
          <w:rPrChange w:id="774" w:author="Dmitry Tebaykin" w:date="2016-12-15T19:46:00Z">
            <w:rPr>
              <w:del w:id="775" w:author="Dmitry Tebaykin" w:date="2016-12-15T19:18:00Z"/>
              <w:rFonts w:eastAsia="Times New Roman"/>
            </w:rPr>
          </w:rPrChange>
        </w:rPr>
        <w:pPrChange w:id="776" w:author="Dmitry Tebaykin" w:date="2016-12-15T19:46:00Z">
          <w:pPr>
            <w:pStyle w:val="Bibliography"/>
          </w:pPr>
        </w:pPrChange>
      </w:pPr>
      <w:del w:id="777" w:author="Dmitry Tebaykin" w:date="2016-12-15T19:18:00Z">
        <w:r w:rsidRPr="00377D86" w:rsidDel="003A0F08">
          <w:rPr>
            <w:rFonts w:eastAsia="Times New Roman"/>
            <w:rPrChange w:id="778" w:author="Dmitry Tebaykin" w:date="2016-12-15T19:46:00Z">
              <w:rPr>
                <w:rFonts w:eastAsia="Times New Roman"/>
              </w:rPr>
            </w:rPrChange>
          </w:rPr>
          <w:delText xml:space="preserve">Lamsa, K., Irvine, E.E., Giese, K.P., and Kullmann, D.M. (2007). NMDA receptor-dependent long-term potentiation in mouse hippocampal interneurons shows a unique dependence on Ca(2+)/calmodulin-dependent kinases. J. Physiol. </w:delText>
        </w:r>
        <w:r w:rsidRPr="00377D86" w:rsidDel="003A0F08">
          <w:rPr>
            <w:rFonts w:eastAsia="Times New Roman"/>
            <w:i/>
            <w:iCs/>
            <w:rPrChange w:id="779" w:author="Dmitry Tebaykin" w:date="2016-12-15T19:46:00Z">
              <w:rPr>
                <w:rFonts w:eastAsia="Times New Roman"/>
                <w:i/>
                <w:iCs/>
              </w:rPr>
            </w:rPrChange>
          </w:rPr>
          <w:delText>584</w:delText>
        </w:r>
        <w:r w:rsidRPr="00377D86" w:rsidDel="003A0F08">
          <w:rPr>
            <w:rFonts w:eastAsia="Times New Roman"/>
            <w:rPrChange w:id="780" w:author="Dmitry Tebaykin" w:date="2016-12-15T19:46:00Z">
              <w:rPr>
                <w:rFonts w:eastAsia="Times New Roman"/>
              </w:rPr>
            </w:rPrChange>
          </w:rPr>
          <w:delText>, 885–894.</w:delText>
        </w:r>
      </w:del>
    </w:p>
    <w:p w14:paraId="5AE97BE9" w14:textId="16FC149A" w:rsidR="00D9395F" w:rsidRPr="00377D86" w:rsidDel="003A0F08" w:rsidRDefault="00D9395F" w:rsidP="00377D86">
      <w:pPr>
        <w:pStyle w:val="Bibliography"/>
        <w:rPr>
          <w:del w:id="781" w:author="Dmitry Tebaykin" w:date="2016-12-15T19:18:00Z"/>
          <w:rFonts w:eastAsia="Times New Roman"/>
          <w:rPrChange w:id="782" w:author="Dmitry Tebaykin" w:date="2016-12-15T19:46:00Z">
            <w:rPr>
              <w:del w:id="783" w:author="Dmitry Tebaykin" w:date="2016-12-15T19:18:00Z"/>
              <w:rFonts w:eastAsia="Times New Roman"/>
            </w:rPr>
          </w:rPrChange>
        </w:rPr>
        <w:pPrChange w:id="784" w:author="Dmitry Tebaykin" w:date="2016-12-15T19:46:00Z">
          <w:pPr>
            <w:pStyle w:val="Bibliography"/>
          </w:pPr>
        </w:pPrChange>
      </w:pPr>
      <w:del w:id="785" w:author="Dmitry Tebaykin" w:date="2016-12-15T19:18:00Z">
        <w:r w:rsidRPr="00377D86" w:rsidDel="003A0F08">
          <w:rPr>
            <w:rFonts w:eastAsia="Times New Roman"/>
            <w:rPrChange w:id="786" w:author="Dmitry Tebaykin" w:date="2016-12-15T19:46:00Z">
              <w:rPr>
                <w:rFonts w:eastAsia="Times New Roman"/>
              </w:rPr>
            </w:rPrChange>
          </w:rPr>
          <w:delText xml:space="preserve">Larson, S.D., and Martone, M. (2013). NeuroLex. org: an online framework for neuroscience knowledge. Front. Neuroinformatics </w:delText>
        </w:r>
        <w:r w:rsidRPr="00377D86" w:rsidDel="003A0F08">
          <w:rPr>
            <w:rFonts w:eastAsia="Times New Roman"/>
            <w:i/>
            <w:iCs/>
            <w:rPrChange w:id="787" w:author="Dmitry Tebaykin" w:date="2016-12-15T19:46:00Z">
              <w:rPr>
                <w:rFonts w:eastAsia="Times New Roman"/>
                <w:i/>
                <w:iCs/>
              </w:rPr>
            </w:rPrChange>
          </w:rPr>
          <w:delText>7</w:delText>
        </w:r>
        <w:r w:rsidRPr="00377D86" w:rsidDel="003A0F08">
          <w:rPr>
            <w:rFonts w:eastAsia="Times New Roman"/>
            <w:rPrChange w:id="788" w:author="Dmitry Tebaykin" w:date="2016-12-15T19:46:00Z">
              <w:rPr>
                <w:rFonts w:eastAsia="Times New Roman"/>
              </w:rPr>
            </w:rPrChange>
          </w:rPr>
          <w:delText>, 18.</w:delText>
        </w:r>
      </w:del>
    </w:p>
    <w:p w14:paraId="4A437B6D" w14:textId="7F0FBC7C" w:rsidR="00D9395F" w:rsidRPr="00377D86" w:rsidDel="003A0F08" w:rsidRDefault="00D9395F" w:rsidP="00377D86">
      <w:pPr>
        <w:pStyle w:val="Bibliography"/>
        <w:rPr>
          <w:del w:id="789" w:author="Dmitry Tebaykin" w:date="2016-12-15T19:18:00Z"/>
          <w:rFonts w:eastAsia="Times New Roman"/>
          <w:rPrChange w:id="790" w:author="Dmitry Tebaykin" w:date="2016-12-15T19:46:00Z">
            <w:rPr>
              <w:del w:id="791" w:author="Dmitry Tebaykin" w:date="2016-12-15T19:18:00Z"/>
              <w:rFonts w:eastAsia="Times New Roman"/>
            </w:rPr>
          </w:rPrChange>
        </w:rPr>
        <w:pPrChange w:id="792" w:author="Dmitry Tebaykin" w:date="2016-12-15T19:46:00Z">
          <w:pPr>
            <w:pStyle w:val="Bibliography"/>
          </w:pPr>
        </w:pPrChange>
      </w:pPr>
      <w:del w:id="793" w:author="Dmitry Tebaykin" w:date="2016-12-15T19:18:00Z">
        <w:r w:rsidRPr="00377D86" w:rsidDel="003A0F08">
          <w:rPr>
            <w:rFonts w:eastAsia="Times New Roman"/>
            <w:rPrChange w:id="794" w:author="Dmitry Tebaykin" w:date="2016-12-15T19:46:00Z">
              <w:rPr>
                <w:rFonts w:eastAsia="Times New Roman"/>
              </w:rPr>
            </w:rPrChange>
          </w:rPr>
          <w:delText xml:space="preserve">Lee, J.C.F., Callaway, J.C., and Foehring, R.C. (2005). Effects of Temperature on Calcium Transients and Ca2+-Dependent Afterhyperpolarizations in Neocortical Pyramidal Neurons. J. Neurophysiol. </w:delText>
        </w:r>
        <w:r w:rsidRPr="00377D86" w:rsidDel="003A0F08">
          <w:rPr>
            <w:rFonts w:eastAsia="Times New Roman"/>
            <w:i/>
            <w:iCs/>
            <w:rPrChange w:id="795" w:author="Dmitry Tebaykin" w:date="2016-12-15T19:46:00Z">
              <w:rPr>
                <w:rFonts w:eastAsia="Times New Roman"/>
                <w:i/>
                <w:iCs/>
              </w:rPr>
            </w:rPrChange>
          </w:rPr>
          <w:delText>93</w:delText>
        </w:r>
        <w:r w:rsidRPr="00377D86" w:rsidDel="003A0F08">
          <w:rPr>
            <w:rFonts w:eastAsia="Times New Roman"/>
            <w:rPrChange w:id="796" w:author="Dmitry Tebaykin" w:date="2016-12-15T19:46:00Z">
              <w:rPr>
                <w:rFonts w:eastAsia="Times New Roman"/>
              </w:rPr>
            </w:rPrChange>
          </w:rPr>
          <w:delText>, 2012–2020.</w:delText>
        </w:r>
      </w:del>
    </w:p>
    <w:p w14:paraId="19E2E003" w14:textId="19BEE67F" w:rsidR="00D9395F" w:rsidRPr="00377D86" w:rsidDel="003A0F08" w:rsidRDefault="00D9395F" w:rsidP="00377D86">
      <w:pPr>
        <w:pStyle w:val="Bibliography"/>
        <w:rPr>
          <w:del w:id="797" w:author="Dmitry Tebaykin" w:date="2016-12-15T19:18:00Z"/>
          <w:rFonts w:eastAsia="Times New Roman"/>
          <w:rPrChange w:id="798" w:author="Dmitry Tebaykin" w:date="2016-12-15T19:46:00Z">
            <w:rPr>
              <w:del w:id="799" w:author="Dmitry Tebaykin" w:date="2016-12-15T19:18:00Z"/>
              <w:rFonts w:eastAsia="Times New Roman"/>
            </w:rPr>
          </w:rPrChange>
        </w:rPr>
        <w:pPrChange w:id="800" w:author="Dmitry Tebaykin" w:date="2016-12-15T19:46:00Z">
          <w:pPr>
            <w:pStyle w:val="Bibliography"/>
          </w:pPr>
        </w:pPrChange>
      </w:pPr>
      <w:del w:id="801" w:author="Dmitry Tebaykin" w:date="2016-12-15T19:18:00Z">
        <w:r w:rsidRPr="00377D86" w:rsidDel="003A0F08">
          <w:rPr>
            <w:rFonts w:eastAsia="Times New Roman"/>
            <w:rPrChange w:id="802" w:author="Dmitry Tebaykin" w:date="2016-12-15T19:46:00Z">
              <w:rPr>
                <w:rFonts w:eastAsia="Times New Roman"/>
              </w:rPr>
            </w:rPrChange>
          </w:rPr>
          <w:delText>Liaw, A., and Wiener, M. (2012). Random Forest: Breiman and Cutler’s Random Forests for Classification and Regression. R Package Version 4.6-7.</w:delText>
        </w:r>
      </w:del>
    </w:p>
    <w:p w14:paraId="2FB89DA5" w14:textId="6F037C57" w:rsidR="00D9395F" w:rsidRPr="00377D86" w:rsidDel="003A0F08" w:rsidRDefault="00D9395F" w:rsidP="00377D86">
      <w:pPr>
        <w:pStyle w:val="Bibliography"/>
        <w:rPr>
          <w:del w:id="803" w:author="Dmitry Tebaykin" w:date="2016-12-15T19:18:00Z"/>
          <w:rFonts w:eastAsia="Times New Roman"/>
          <w:rPrChange w:id="804" w:author="Dmitry Tebaykin" w:date="2016-12-15T19:46:00Z">
            <w:rPr>
              <w:del w:id="805" w:author="Dmitry Tebaykin" w:date="2016-12-15T19:18:00Z"/>
              <w:rFonts w:eastAsia="Times New Roman"/>
            </w:rPr>
          </w:rPrChange>
        </w:rPr>
        <w:pPrChange w:id="806" w:author="Dmitry Tebaykin" w:date="2016-12-15T19:46:00Z">
          <w:pPr>
            <w:pStyle w:val="Bibliography"/>
          </w:pPr>
        </w:pPrChange>
      </w:pPr>
      <w:del w:id="807" w:author="Dmitry Tebaykin" w:date="2016-12-15T19:18:00Z">
        <w:r w:rsidRPr="00377D86" w:rsidDel="003A0F08">
          <w:rPr>
            <w:rFonts w:eastAsia="Times New Roman"/>
            <w:rPrChange w:id="808" w:author="Dmitry Tebaykin" w:date="2016-12-15T19:46:00Z">
              <w:rPr>
                <w:rFonts w:eastAsia="Times New Roman"/>
              </w:rPr>
            </w:rPrChange>
          </w:rPr>
          <w:delText>Linoff, G.S., and Berry, M.J.A. (2011). Data Mining Techniques: For Marketing, Sales, and Customer Relationship Management (John Wiley &amp; Sons).</w:delText>
        </w:r>
      </w:del>
    </w:p>
    <w:p w14:paraId="58849284" w14:textId="2B171EFA" w:rsidR="00D9395F" w:rsidRPr="00377D86" w:rsidDel="003A0F08" w:rsidRDefault="00D9395F" w:rsidP="00377D86">
      <w:pPr>
        <w:pStyle w:val="Bibliography"/>
        <w:rPr>
          <w:del w:id="809" w:author="Dmitry Tebaykin" w:date="2016-12-15T19:18:00Z"/>
          <w:rFonts w:eastAsia="Times New Roman"/>
          <w:rPrChange w:id="810" w:author="Dmitry Tebaykin" w:date="2016-12-15T19:46:00Z">
            <w:rPr>
              <w:del w:id="811" w:author="Dmitry Tebaykin" w:date="2016-12-15T19:18:00Z"/>
              <w:rFonts w:eastAsia="Times New Roman"/>
            </w:rPr>
          </w:rPrChange>
        </w:rPr>
        <w:pPrChange w:id="812" w:author="Dmitry Tebaykin" w:date="2016-12-15T19:46:00Z">
          <w:pPr>
            <w:pStyle w:val="Bibliography"/>
          </w:pPr>
        </w:pPrChange>
      </w:pPr>
      <w:del w:id="813" w:author="Dmitry Tebaykin" w:date="2016-12-15T19:18:00Z">
        <w:r w:rsidRPr="00377D86" w:rsidDel="003A0F08">
          <w:rPr>
            <w:rFonts w:eastAsia="Times New Roman"/>
            <w:rPrChange w:id="814" w:author="Dmitry Tebaykin" w:date="2016-12-15T19:46:00Z">
              <w:rPr>
                <w:rFonts w:eastAsia="Times New Roman"/>
              </w:rPr>
            </w:rPrChange>
          </w:rPr>
          <w:delText xml:space="preserve">Lübke, J., Frotscher, M., and Spruston, N. (1998). Specialized electrophysiological properties of anatomically identified neurons in the hilar region of the rat fascia dentata. J. Neurophysiol. </w:delText>
        </w:r>
        <w:r w:rsidRPr="00377D86" w:rsidDel="003A0F08">
          <w:rPr>
            <w:rFonts w:eastAsia="Times New Roman"/>
            <w:i/>
            <w:iCs/>
            <w:rPrChange w:id="815" w:author="Dmitry Tebaykin" w:date="2016-12-15T19:46:00Z">
              <w:rPr>
                <w:rFonts w:eastAsia="Times New Roman"/>
                <w:i/>
                <w:iCs/>
              </w:rPr>
            </w:rPrChange>
          </w:rPr>
          <w:delText>79</w:delText>
        </w:r>
        <w:r w:rsidRPr="00377D86" w:rsidDel="003A0F08">
          <w:rPr>
            <w:rFonts w:eastAsia="Times New Roman"/>
            <w:rPrChange w:id="816" w:author="Dmitry Tebaykin" w:date="2016-12-15T19:46:00Z">
              <w:rPr>
                <w:rFonts w:eastAsia="Times New Roman"/>
              </w:rPr>
            </w:rPrChange>
          </w:rPr>
          <w:delText>, 1518–1534.</w:delText>
        </w:r>
      </w:del>
    </w:p>
    <w:p w14:paraId="70F5A80B" w14:textId="310C2A86" w:rsidR="00D9395F" w:rsidRPr="00377D86" w:rsidDel="003A0F08" w:rsidRDefault="00D9395F" w:rsidP="00377D86">
      <w:pPr>
        <w:pStyle w:val="Bibliography"/>
        <w:rPr>
          <w:del w:id="817" w:author="Dmitry Tebaykin" w:date="2016-12-15T19:18:00Z"/>
          <w:rFonts w:eastAsia="Times New Roman"/>
          <w:rPrChange w:id="818" w:author="Dmitry Tebaykin" w:date="2016-12-15T19:46:00Z">
            <w:rPr>
              <w:del w:id="819" w:author="Dmitry Tebaykin" w:date="2016-12-15T19:18:00Z"/>
              <w:rFonts w:eastAsia="Times New Roman"/>
            </w:rPr>
          </w:rPrChange>
        </w:rPr>
        <w:pPrChange w:id="820" w:author="Dmitry Tebaykin" w:date="2016-12-15T19:46:00Z">
          <w:pPr>
            <w:pStyle w:val="Bibliography"/>
          </w:pPr>
        </w:pPrChange>
      </w:pPr>
      <w:del w:id="821" w:author="Dmitry Tebaykin" w:date="2016-12-15T19:18:00Z">
        <w:r w:rsidRPr="00377D86" w:rsidDel="003A0F08">
          <w:rPr>
            <w:rFonts w:eastAsia="Times New Roman"/>
            <w:rPrChange w:id="822" w:author="Dmitry Tebaykin" w:date="2016-12-15T19:46:00Z">
              <w:rPr>
                <w:rFonts w:eastAsia="Times New Roman"/>
              </w:rPr>
            </w:rPrChange>
          </w:rPr>
          <w:delText>Miller, J.F. (1981). Assessing language production in children: Experimental procedures (Univ Park Press).</w:delText>
        </w:r>
      </w:del>
    </w:p>
    <w:p w14:paraId="1B3CA2E3" w14:textId="6522A3E4" w:rsidR="00D9395F" w:rsidRPr="00377D86" w:rsidDel="003A0F08" w:rsidRDefault="00D9395F" w:rsidP="00377D86">
      <w:pPr>
        <w:pStyle w:val="Bibliography"/>
        <w:rPr>
          <w:del w:id="823" w:author="Dmitry Tebaykin" w:date="2016-12-15T19:18:00Z"/>
          <w:rFonts w:eastAsia="Times New Roman"/>
          <w:rPrChange w:id="824" w:author="Dmitry Tebaykin" w:date="2016-12-15T19:46:00Z">
            <w:rPr>
              <w:del w:id="825" w:author="Dmitry Tebaykin" w:date="2016-12-15T19:18:00Z"/>
              <w:rFonts w:eastAsia="Times New Roman"/>
            </w:rPr>
          </w:rPrChange>
        </w:rPr>
        <w:pPrChange w:id="826" w:author="Dmitry Tebaykin" w:date="2016-12-15T19:46:00Z">
          <w:pPr>
            <w:pStyle w:val="Bibliography"/>
          </w:pPr>
        </w:pPrChange>
      </w:pPr>
      <w:del w:id="827" w:author="Dmitry Tebaykin" w:date="2016-12-15T19:18:00Z">
        <w:r w:rsidRPr="00377D86" w:rsidDel="003A0F08">
          <w:rPr>
            <w:rFonts w:eastAsia="Times New Roman"/>
            <w:rPrChange w:id="828" w:author="Dmitry Tebaykin" w:date="2016-12-15T19:46:00Z">
              <w:rPr>
                <w:rFonts w:eastAsia="Times New Roman"/>
              </w:rPr>
            </w:rPrChange>
          </w:rPr>
          <w:delText xml:space="preserve">Nassar, M., Simonnet, J., Lofredi, R., Cohen, I., Savary, E., Yanagawa, Y., Miles, R., and Fricker, D. (2015). Diversity and overlap of Parvalbumin and Somatostatin expressing interneurons in mouse presubiculum. Front. Neural Circuits </w:delText>
        </w:r>
        <w:r w:rsidRPr="00377D86" w:rsidDel="003A0F08">
          <w:rPr>
            <w:rFonts w:eastAsia="Times New Roman"/>
            <w:i/>
            <w:iCs/>
            <w:rPrChange w:id="829" w:author="Dmitry Tebaykin" w:date="2016-12-15T19:46:00Z">
              <w:rPr>
                <w:rFonts w:eastAsia="Times New Roman"/>
                <w:i/>
                <w:iCs/>
              </w:rPr>
            </w:rPrChange>
          </w:rPr>
          <w:delText>9</w:delText>
        </w:r>
        <w:r w:rsidRPr="00377D86" w:rsidDel="003A0F08">
          <w:rPr>
            <w:rFonts w:eastAsia="Times New Roman"/>
            <w:rPrChange w:id="830" w:author="Dmitry Tebaykin" w:date="2016-12-15T19:46:00Z">
              <w:rPr>
                <w:rFonts w:eastAsia="Times New Roman"/>
              </w:rPr>
            </w:rPrChange>
          </w:rPr>
          <w:delText>.</w:delText>
        </w:r>
      </w:del>
    </w:p>
    <w:p w14:paraId="00419FBB" w14:textId="21D23156" w:rsidR="00D9395F" w:rsidRPr="00377D86" w:rsidDel="003A0F08" w:rsidRDefault="00D9395F" w:rsidP="00377D86">
      <w:pPr>
        <w:pStyle w:val="Bibliography"/>
        <w:rPr>
          <w:del w:id="831" w:author="Dmitry Tebaykin" w:date="2016-12-15T19:18:00Z"/>
          <w:rFonts w:eastAsia="Times New Roman"/>
          <w:rPrChange w:id="832" w:author="Dmitry Tebaykin" w:date="2016-12-15T19:46:00Z">
            <w:rPr>
              <w:del w:id="833" w:author="Dmitry Tebaykin" w:date="2016-12-15T19:18:00Z"/>
              <w:rFonts w:eastAsia="Times New Roman"/>
            </w:rPr>
          </w:rPrChange>
        </w:rPr>
        <w:pPrChange w:id="834" w:author="Dmitry Tebaykin" w:date="2016-12-15T19:46:00Z">
          <w:pPr>
            <w:pStyle w:val="Bibliography"/>
          </w:pPr>
        </w:pPrChange>
      </w:pPr>
      <w:del w:id="835" w:author="Dmitry Tebaykin" w:date="2016-12-15T19:18:00Z">
        <w:r w:rsidRPr="00377D86" w:rsidDel="003A0F08">
          <w:rPr>
            <w:rFonts w:eastAsia="Times New Roman"/>
            <w:rPrChange w:id="836" w:author="Dmitry Tebaykin" w:date="2016-12-15T19:46:00Z">
              <w:rPr>
                <w:rFonts w:eastAsia="Times New Roman"/>
              </w:rPr>
            </w:rPrChange>
          </w:rPr>
          <w:delText xml:space="preserve">Novkovic, T., Shchyglo, O., Gold, R., and Manahan-Vaughan, D. (2015). Hippocampal function is compromised in an animal model of multiple sclerosis. Neuroscience </w:delText>
        </w:r>
        <w:r w:rsidRPr="00377D86" w:rsidDel="003A0F08">
          <w:rPr>
            <w:rFonts w:eastAsia="Times New Roman"/>
            <w:i/>
            <w:iCs/>
            <w:rPrChange w:id="837" w:author="Dmitry Tebaykin" w:date="2016-12-15T19:46:00Z">
              <w:rPr>
                <w:rFonts w:eastAsia="Times New Roman"/>
                <w:i/>
                <w:iCs/>
              </w:rPr>
            </w:rPrChange>
          </w:rPr>
          <w:delText>309</w:delText>
        </w:r>
        <w:r w:rsidRPr="00377D86" w:rsidDel="003A0F08">
          <w:rPr>
            <w:rFonts w:eastAsia="Times New Roman"/>
            <w:rPrChange w:id="838" w:author="Dmitry Tebaykin" w:date="2016-12-15T19:46:00Z">
              <w:rPr>
                <w:rFonts w:eastAsia="Times New Roman"/>
              </w:rPr>
            </w:rPrChange>
          </w:rPr>
          <w:delText>, 100–112.</w:delText>
        </w:r>
      </w:del>
    </w:p>
    <w:p w14:paraId="7099846D" w14:textId="3AD709BC" w:rsidR="00D9395F" w:rsidRPr="00377D86" w:rsidDel="003A0F08" w:rsidRDefault="00D9395F" w:rsidP="00377D86">
      <w:pPr>
        <w:pStyle w:val="Bibliography"/>
        <w:rPr>
          <w:del w:id="839" w:author="Dmitry Tebaykin" w:date="2016-12-15T19:18:00Z"/>
          <w:rFonts w:eastAsia="Times New Roman"/>
          <w:rPrChange w:id="840" w:author="Dmitry Tebaykin" w:date="2016-12-15T19:46:00Z">
            <w:rPr>
              <w:del w:id="841" w:author="Dmitry Tebaykin" w:date="2016-12-15T19:18:00Z"/>
              <w:rFonts w:eastAsia="Times New Roman"/>
            </w:rPr>
          </w:rPrChange>
        </w:rPr>
        <w:pPrChange w:id="842" w:author="Dmitry Tebaykin" w:date="2016-12-15T19:46:00Z">
          <w:pPr>
            <w:pStyle w:val="Bibliography"/>
          </w:pPr>
        </w:pPrChange>
      </w:pPr>
      <w:del w:id="843" w:author="Dmitry Tebaykin" w:date="2016-12-15T19:18:00Z">
        <w:r w:rsidRPr="00377D86" w:rsidDel="003A0F08">
          <w:rPr>
            <w:rFonts w:eastAsia="Times New Roman"/>
            <w:rPrChange w:id="844" w:author="Dmitry Tebaykin" w:date="2016-12-15T19:46:00Z">
              <w:rPr>
                <w:rFonts w:eastAsia="Times New Roman"/>
              </w:rPr>
            </w:rPrChange>
          </w:rPr>
          <w:delText xml:space="preserve">Perkowski, J.J., and Murphy, G.G. (2011). Deletion of the mouse homolog of KCNAB2, a gene linked to monosomy 1p36, results in associative memory impairments and amygdala hyperexcitability. J. Neurosci. </w:delText>
        </w:r>
        <w:r w:rsidRPr="00377D86" w:rsidDel="003A0F08">
          <w:rPr>
            <w:rFonts w:eastAsia="Times New Roman"/>
            <w:i/>
            <w:iCs/>
            <w:rPrChange w:id="845" w:author="Dmitry Tebaykin" w:date="2016-12-15T19:46:00Z">
              <w:rPr>
                <w:rFonts w:eastAsia="Times New Roman"/>
                <w:i/>
                <w:iCs/>
              </w:rPr>
            </w:rPrChange>
          </w:rPr>
          <w:delText>31</w:delText>
        </w:r>
        <w:r w:rsidRPr="00377D86" w:rsidDel="003A0F08">
          <w:rPr>
            <w:rFonts w:eastAsia="Times New Roman"/>
            <w:rPrChange w:id="846" w:author="Dmitry Tebaykin" w:date="2016-12-15T19:46:00Z">
              <w:rPr>
                <w:rFonts w:eastAsia="Times New Roman"/>
              </w:rPr>
            </w:rPrChange>
          </w:rPr>
          <w:delText>, 46–54.</w:delText>
        </w:r>
      </w:del>
    </w:p>
    <w:p w14:paraId="4C7A2BFB" w14:textId="18F4C1D2" w:rsidR="00D9395F" w:rsidRPr="00377D86" w:rsidDel="003A0F08" w:rsidRDefault="00D9395F" w:rsidP="00377D86">
      <w:pPr>
        <w:pStyle w:val="Bibliography"/>
        <w:rPr>
          <w:del w:id="847" w:author="Dmitry Tebaykin" w:date="2016-12-15T19:18:00Z"/>
          <w:rFonts w:eastAsia="Times New Roman"/>
          <w:rPrChange w:id="848" w:author="Dmitry Tebaykin" w:date="2016-12-15T19:46:00Z">
            <w:rPr>
              <w:del w:id="849" w:author="Dmitry Tebaykin" w:date="2016-12-15T19:18:00Z"/>
              <w:rFonts w:eastAsia="Times New Roman"/>
            </w:rPr>
          </w:rPrChange>
        </w:rPr>
        <w:pPrChange w:id="850" w:author="Dmitry Tebaykin" w:date="2016-12-15T19:46:00Z">
          <w:pPr>
            <w:pStyle w:val="Bibliography"/>
          </w:pPr>
        </w:pPrChange>
      </w:pPr>
      <w:del w:id="851" w:author="Dmitry Tebaykin" w:date="2016-12-15T19:18:00Z">
        <w:r w:rsidRPr="00377D86" w:rsidDel="003A0F08">
          <w:rPr>
            <w:rFonts w:eastAsia="Times New Roman"/>
            <w:rPrChange w:id="852" w:author="Dmitry Tebaykin" w:date="2016-12-15T19:46:00Z">
              <w:rPr>
                <w:rFonts w:eastAsia="Times New Roman"/>
              </w:rPr>
            </w:rPrChange>
          </w:rPr>
          <w:delText xml:space="preserve">Pilarski, J.Q., Wakefield, H.E., Fuglevand, A.J., Levine, R.B., and Fregosi, R.F. (2011). Developmental Nicotine Exposure Alters Neurotransmission and Excitability in Hypoglossal Motoneurons. J. Neurophysiol. </w:delText>
        </w:r>
        <w:r w:rsidRPr="00377D86" w:rsidDel="003A0F08">
          <w:rPr>
            <w:rFonts w:eastAsia="Times New Roman"/>
            <w:i/>
            <w:iCs/>
            <w:rPrChange w:id="853" w:author="Dmitry Tebaykin" w:date="2016-12-15T19:46:00Z">
              <w:rPr>
                <w:rFonts w:eastAsia="Times New Roman"/>
                <w:i/>
                <w:iCs/>
              </w:rPr>
            </w:rPrChange>
          </w:rPr>
          <w:delText>105</w:delText>
        </w:r>
        <w:r w:rsidRPr="00377D86" w:rsidDel="003A0F08">
          <w:rPr>
            <w:rFonts w:eastAsia="Times New Roman"/>
            <w:rPrChange w:id="854" w:author="Dmitry Tebaykin" w:date="2016-12-15T19:46:00Z">
              <w:rPr>
                <w:rFonts w:eastAsia="Times New Roman"/>
              </w:rPr>
            </w:rPrChange>
          </w:rPr>
          <w:delText>, 423–433.</w:delText>
        </w:r>
      </w:del>
    </w:p>
    <w:p w14:paraId="05F61115" w14:textId="56FD3EA2" w:rsidR="00D9395F" w:rsidRPr="00377D86" w:rsidDel="003A0F08" w:rsidRDefault="00D9395F" w:rsidP="00377D86">
      <w:pPr>
        <w:pStyle w:val="Bibliography"/>
        <w:rPr>
          <w:del w:id="855" w:author="Dmitry Tebaykin" w:date="2016-12-15T19:18:00Z"/>
          <w:rFonts w:eastAsia="Times New Roman"/>
          <w:rPrChange w:id="856" w:author="Dmitry Tebaykin" w:date="2016-12-15T19:46:00Z">
            <w:rPr>
              <w:del w:id="857" w:author="Dmitry Tebaykin" w:date="2016-12-15T19:18:00Z"/>
              <w:rFonts w:eastAsia="Times New Roman"/>
            </w:rPr>
          </w:rPrChange>
        </w:rPr>
        <w:pPrChange w:id="858" w:author="Dmitry Tebaykin" w:date="2016-12-15T19:46:00Z">
          <w:pPr>
            <w:pStyle w:val="Bibliography"/>
          </w:pPr>
        </w:pPrChange>
      </w:pPr>
      <w:del w:id="859" w:author="Dmitry Tebaykin" w:date="2016-12-15T19:18:00Z">
        <w:r w:rsidRPr="00377D86" w:rsidDel="003A0F08">
          <w:rPr>
            <w:rFonts w:eastAsia="Times New Roman"/>
            <w:rPrChange w:id="860" w:author="Dmitry Tebaykin" w:date="2016-12-15T19:46:00Z">
              <w:rPr>
                <w:rFonts w:eastAsia="Times New Roman"/>
              </w:rPr>
            </w:rPrChange>
          </w:rPr>
          <w:delText xml:space="preserve">Pletscher-Frankild, S., Pallejà, A., Tsafou, K., Binder, J.X., and Jensen, L.J. (2015). DISEASES: Text mining and data integration of disease–gene associations. Methods </w:delText>
        </w:r>
        <w:r w:rsidRPr="00377D86" w:rsidDel="003A0F08">
          <w:rPr>
            <w:rFonts w:eastAsia="Times New Roman"/>
            <w:i/>
            <w:iCs/>
            <w:rPrChange w:id="861" w:author="Dmitry Tebaykin" w:date="2016-12-15T19:46:00Z">
              <w:rPr>
                <w:rFonts w:eastAsia="Times New Roman"/>
                <w:i/>
                <w:iCs/>
              </w:rPr>
            </w:rPrChange>
          </w:rPr>
          <w:delText>74</w:delText>
        </w:r>
        <w:r w:rsidRPr="00377D86" w:rsidDel="003A0F08">
          <w:rPr>
            <w:rFonts w:eastAsia="Times New Roman"/>
            <w:rPrChange w:id="862" w:author="Dmitry Tebaykin" w:date="2016-12-15T19:46:00Z">
              <w:rPr>
                <w:rFonts w:eastAsia="Times New Roman"/>
              </w:rPr>
            </w:rPrChange>
          </w:rPr>
          <w:delText>, 83–89.</w:delText>
        </w:r>
      </w:del>
    </w:p>
    <w:p w14:paraId="4BF9FE63" w14:textId="17AE298F" w:rsidR="00D9395F" w:rsidRPr="00377D86" w:rsidDel="003A0F08" w:rsidRDefault="00D9395F" w:rsidP="00377D86">
      <w:pPr>
        <w:pStyle w:val="Bibliography"/>
        <w:rPr>
          <w:del w:id="863" w:author="Dmitry Tebaykin" w:date="2016-12-15T19:18:00Z"/>
          <w:rFonts w:eastAsia="Times New Roman"/>
          <w:rPrChange w:id="864" w:author="Dmitry Tebaykin" w:date="2016-12-15T19:46:00Z">
            <w:rPr>
              <w:del w:id="865" w:author="Dmitry Tebaykin" w:date="2016-12-15T19:18:00Z"/>
              <w:rFonts w:eastAsia="Times New Roman"/>
            </w:rPr>
          </w:rPrChange>
        </w:rPr>
        <w:pPrChange w:id="866" w:author="Dmitry Tebaykin" w:date="2016-12-15T19:46:00Z">
          <w:pPr>
            <w:pStyle w:val="Bibliography"/>
          </w:pPr>
        </w:pPrChange>
      </w:pPr>
      <w:del w:id="867" w:author="Dmitry Tebaykin" w:date="2016-12-15T19:18:00Z">
        <w:r w:rsidRPr="00377D86" w:rsidDel="003A0F08">
          <w:rPr>
            <w:rFonts w:eastAsia="Times New Roman"/>
            <w:rPrChange w:id="868" w:author="Dmitry Tebaykin" w:date="2016-12-15T19:46:00Z">
              <w:rPr>
                <w:rFonts w:eastAsia="Times New Roman"/>
              </w:rPr>
            </w:rPrChange>
          </w:rPr>
          <w:delText xml:space="preserve">Prestori, F., Rossi, P., Bearzatto, B., Lainé, J., Necchi, D., Diwakar, S., Schiffmann, S.N., Axelrad, H., and D’Angelo, E. (2008). Altered neuron excitability and synaptic plasticity in the cerebellar granular layer of juvenile prion protein knock-out mice with impaired motor control. J. Neurosci. </w:delText>
        </w:r>
        <w:r w:rsidRPr="00377D86" w:rsidDel="003A0F08">
          <w:rPr>
            <w:rFonts w:eastAsia="Times New Roman"/>
            <w:i/>
            <w:iCs/>
            <w:rPrChange w:id="869" w:author="Dmitry Tebaykin" w:date="2016-12-15T19:46:00Z">
              <w:rPr>
                <w:rFonts w:eastAsia="Times New Roman"/>
                <w:i/>
                <w:iCs/>
              </w:rPr>
            </w:rPrChange>
          </w:rPr>
          <w:delText>28</w:delText>
        </w:r>
        <w:r w:rsidRPr="00377D86" w:rsidDel="003A0F08">
          <w:rPr>
            <w:rFonts w:eastAsia="Times New Roman"/>
            <w:rPrChange w:id="870" w:author="Dmitry Tebaykin" w:date="2016-12-15T19:46:00Z">
              <w:rPr>
                <w:rFonts w:eastAsia="Times New Roman"/>
              </w:rPr>
            </w:rPrChange>
          </w:rPr>
          <w:delText>, 7091–7103.</w:delText>
        </w:r>
      </w:del>
    </w:p>
    <w:p w14:paraId="50A0F8CD" w14:textId="4E7FC653" w:rsidR="00D9395F" w:rsidRPr="00377D86" w:rsidDel="003A0F08" w:rsidRDefault="00D9395F" w:rsidP="00377D86">
      <w:pPr>
        <w:pStyle w:val="Bibliography"/>
        <w:rPr>
          <w:del w:id="871" w:author="Dmitry Tebaykin" w:date="2016-12-15T19:18:00Z"/>
          <w:rFonts w:eastAsia="Times New Roman"/>
          <w:rPrChange w:id="872" w:author="Dmitry Tebaykin" w:date="2016-12-15T19:46:00Z">
            <w:rPr>
              <w:del w:id="873" w:author="Dmitry Tebaykin" w:date="2016-12-15T19:18:00Z"/>
              <w:rFonts w:eastAsia="Times New Roman"/>
            </w:rPr>
          </w:rPrChange>
        </w:rPr>
        <w:pPrChange w:id="874" w:author="Dmitry Tebaykin" w:date="2016-12-15T19:46:00Z">
          <w:pPr>
            <w:pStyle w:val="Bibliography"/>
          </w:pPr>
        </w:pPrChange>
      </w:pPr>
      <w:del w:id="875" w:author="Dmitry Tebaykin" w:date="2016-12-15T19:18:00Z">
        <w:r w:rsidRPr="00377D86" w:rsidDel="003A0F08">
          <w:rPr>
            <w:rFonts w:eastAsia="Times New Roman"/>
            <w:rPrChange w:id="876" w:author="Dmitry Tebaykin" w:date="2016-12-15T19:46:00Z">
              <w:rPr>
                <w:rFonts w:eastAsia="Times New Roman"/>
              </w:rPr>
            </w:rPrChange>
          </w:rPr>
          <w:delText>Rang, H.P., and Dale, M.M. (2003). Pharmacology (Churchill Livingstone).</w:delText>
        </w:r>
      </w:del>
    </w:p>
    <w:p w14:paraId="4A75AC56" w14:textId="352DCBA2" w:rsidR="00D9395F" w:rsidRPr="00377D86" w:rsidDel="003A0F08" w:rsidRDefault="00D9395F" w:rsidP="00377D86">
      <w:pPr>
        <w:pStyle w:val="Bibliography"/>
        <w:rPr>
          <w:del w:id="877" w:author="Dmitry Tebaykin" w:date="2016-12-15T19:18:00Z"/>
          <w:rFonts w:eastAsia="Times New Roman"/>
          <w:rPrChange w:id="878" w:author="Dmitry Tebaykin" w:date="2016-12-15T19:46:00Z">
            <w:rPr>
              <w:del w:id="879" w:author="Dmitry Tebaykin" w:date="2016-12-15T19:18:00Z"/>
              <w:rFonts w:eastAsia="Times New Roman"/>
            </w:rPr>
          </w:rPrChange>
        </w:rPr>
        <w:pPrChange w:id="880" w:author="Dmitry Tebaykin" w:date="2016-12-15T19:46:00Z">
          <w:pPr>
            <w:pStyle w:val="Bibliography"/>
          </w:pPr>
        </w:pPrChange>
      </w:pPr>
      <w:del w:id="881" w:author="Dmitry Tebaykin" w:date="2016-12-15T19:18:00Z">
        <w:r w:rsidRPr="00377D86" w:rsidDel="003A0F08">
          <w:rPr>
            <w:rFonts w:eastAsia="Times New Roman"/>
            <w:rPrChange w:id="882" w:author="Dmitry Tebaykin" w:date="2016-12-15T19:46:00Z">
              <w:rPr>
                <w:rFonts w:eastAsia="Times New Roman"/>
              </w:rPr>
            </w:rPrChange>
          </w:rPr>
          <w:delText xml:space="preserve">Routh, V.H., Song, Z., and Liu, X. (2004). The role of glucosensing neurons in the detection of hypoglycemia. Diabetes Technol. Ther. </w:delText>
        </w:r>
        <w:r w:rsidRPr="00377D86" w:rsidDel="003A0F08">
          <w:rPr>
            <w:rFonts w:eastAsia="Times New Roman"/>
            <w:i/>
            <w:iCs/>
            <w:rPrChange w:id="883" w:author="Dmitry Tebaykin" w:date="2016-12-15T19:46:00Z">
              <w:rPr>
                <w:rFonts w:eastAsia="Times New Roman"/>
                <w:i/>
                <w:iCs/>
              </w:rPr>
            </w:rPrChange>
          </w:rPr>
          <w:delText>6</w:delText>
        </w:r>
        <w:r w:rsidRPr="00377D86" w:rsidDel="003A0F08">
          <w:rPr>
            <w:rFonts w:eastAsia="Times New Roman"/>
            <w:rPrChange w:id="884" w:author="Dmitry Tebaykin" w:date="2016-12-15T19:46:00Z">
              <w:rPr>
                <w:rFonts w:eastAsia="Times New Roman"/>
              </w:rPr>
            </w:rPrChange>
          </w:rPr>
          <w:delText>, 413–421.</w:delText>
        </w:r>
      </w:del>
    </w:p>
    <w:p w14:paraId="1F612D3F" w14:textId="23B69FAA" w:rsidR="00D9395F" w:rsidRPr="00377D86" w:rsidDel="003A0F08" w:rsidRDefault="00D9395F" w:rsidP="00377D86">
      <w:pPr>
        <w:pStyle w:val="Bibliography"/>
        <w:rPr>
          <w:del w:id="885" w:author="Dmitry Tebaykin" w:date="2016-12-15T19:18:00Z"/>
          <w:rFonts w:eastAsia="Times New Roman"/>
          <w:rPrChange w:id="886" w:author="Dmitry Tebaykin" w:date="2016-12-15T19:46:00Z">
            <w:rPr>
              <w:del w:id="887" w:author="Dmitry Tebaykin" w:date="2016-12-15T19:18:00Z"/>
              <w:rFonts w:eastAsia="Times New Roman"/>
            </w:rPr>
          </w:rPrChange>
        </w:rPr>
        <w:pPrChange w:id="888" w:author="Dmitry Tebaykin" w:date="2016-12-15T19:46:00Z">
          <w:pPr>
            <w:pStyle w:val="Bibliography"/>
          </w:pPr>
        </w:pPrChange>
      </w:pPr>
      <w:del w:id="889" w:author="Dmitry Tebaykin" w:date="2016-12-15T19:18:00Z">
        <w:r w:rsidRPr="00377D86" w:rsidDel="003A0F08">
          <w:rPr>
            <w:rFonts w:eastAsia="Times New Roman"/>
            <w:rPrChange w:id="890" w:author="Dmitry Tebaykin" w:date="2016-12-15T19:46:00Z">
              <w:rPr>
                <w:rFonts w:eastAsia="Times New Roman"/>
              </w:rPr>
            </w:rPrChange>
          </w:rPr>
          <w:delText xml:space="preserve">Savin, N.E. (1984). Multiple hypothesis testing. Handb. Econom. </w:delText>
        </w:r>
        <w:r w:rsidRPr="00377D86" w:rsidDel="003A0F08">
          <w:rPr>
            <w:rFonts w:eastAsia="Times New Roman"/>
            <w:i/>
            <w:iCs/>
            <w:rPrChange w:id="891" w:author="Dmitry Tebaykin" w:date="2016-12-15T19:46:00Z">
              <w:rPr>
                <w:rFonts w:eastAsia="Times New Roman"/>
                <w:i/>
                <w:iCs/>
              </w:rPr>
            </w:rPrChange>
          </w:rPr>
          <w:delText>2</w:delText>
        </w:r>
        <w:r w:rsidRPr="00377D86" w:rsidDel="003A0F08">
          <w:rPr>
            <w:rFonts w:eastAsia="Times New Roman"/>
            <w:rPrChange w:id="892" w:author="Dmitry Tebaykin" w:date="2016-12-15T19:46:00Z">
              <w:rPr>
                <w:rFonts w:eastAsia="Times New Roman"/>
              </w:rPr>
            </w:rPrChange>
          </w:rPr>
          <w:delText>, 827–879.</w:delText>
        </w:r>
      </w:del>
    </w:p>
    <w:p w14:paraId="6E1180BB" w14:textId="10DF285F" w:rsidR="00D9395F" w:rsidRPr="00377D86" w:rsidDel="003A0F08" w:rsidRDefault="00D9395F" w:rsidP="00377D86">
      <w:pPr>
        <w:pStyle w:val="Bibliography"/>
        <w:rPr>
          <w:del w:id="893" w:author="Dmitry Tebaykin" w:date="2016-12-15T19:18:00Z"/>
          <w:rFonts w:eastAsia="Times New Roman"/>
          <w:rPrChange w:id="894" w:author="Dmitry Tebaykin" w:date="2016-12-15T19:46:00Z">
            <w:rPr>
              <w:del w:id="895" w:author="Dmitry Tebaykin" w:date="2016-12-15T19:18:00Z"/>
              <w:rFonts w:eastAsia="Times New Roman"/>
            </w:rPr>
          </w:rPrChange>
        </w:rPr>
        <w:pPrChange w:id="896" w:author="Dmitry Tebaykin" w:date="2016-12-15T19:46:00Z">
          <w:pPr>
            <w:pStyle w:val="Bibliography"/>
          </w:pPr>
        </w:pPrChange>
      </w:pPr>
      <w:del w:id="897" w:author="Dmitry Tebaykin" w:date="2016-12-15T19:18:00Z">
        <w:r w:rsidRPr="00377D86" w:rsidDel="003A0F08">
          <w:rPr>
            <w:rFonts w:eastAsia="Times New Roman"/>
            <w:rPrChange w:id="898" w:author="Dmitry Tebaykin" w:date="2016-12-15T19:46:00Z">
              <w:rPr>
                <w:rFonts w:eastAsia="Times New Roman"/>
              </w:rPr>
            </w:rPrChange>
          </w:rPr>
          <w:delText xml:space="preserve">Scorza, C.A., Araujo, B.H.S., Leite, L.A., Torres, L.B., Otalora, L.F.P., Oliveira, M.S., Garrido-Sanabria, E.R., and Cavalheiro, E.A. (2011). Morphological and electrophysiological properties of pyramidal-like neurons in the stratum oriens of Cornu ammonis 1 and Cornu ammonis 2 area of Proechimys. Neuroscience </w:delText>
        </w:r>
        <w:r w:rsidRPr="00377D86" w:rsidDel="003A0F08">
          <w:rPr>
            <w:rFonts w:eastAsia="Times New Roman"/>
            <w:i/>
            <w:iCs/>
            <w:rPrChange w:id="899" w:author="Dmitry Tebaykin" w:date="2016-12-15T19:46:00Z">
              <w:rPr>
                <w:rFonts w:eastAsia="Times New Roman"/>
                <w:i/>
                <w:iCs/>
              </w:rPr>
            </w:rPrChange>
          </w:rPr>
          <w:delText>177</w:delText>
        </w:r>
        <w:r w:rsidRPr="00377D86" w:rsidDel="003A0F08">
          <w:rPr>
            <w:rFonts w:eastAsia="Times New Roman"/>
            <w:rPrChange w:id="900" w:author="Dmitry Tebaykin" w:date="2016-12-15T19:46:00Z">
              <w:rPr>
                <w:rFonts w:eastAsia="Times New Roman"/>
              </w:rPr>
            </w:rPrChange>
          </w:rPr>
          <w:delText>, 252–268.</w:delText>
        </w:r>
      </w:del>
    </w:p>
    <w:p w14:paraId="308484A3" w14:textId="7333A0CB" w:rsidR="00D9395F" w:rsidRPr="00377D86" w:rsidDel="003A0F08" w:rsidRDefault="00D9395F" w:rsidP="00377D86">
      <w:pPr>
        <w:pStyle w:val="Bibliography"/>
        <w:rPr>
          <w:del w:id="901" w:author="Dmitry Tebaykin" w:date="2016-12-15T19:18:00Z"/>
          <w:rFonts w:eastAsia="Times New Roman"/>
          <w:rPrChange w:id="902" w:author="Dmitry Tebaykin" w:date="2016-12-15T19:46:00Z">
            <w:rPr>
              <w:del w:id="903" w:author="Dmitry Tebaykin" w:date="2016-12-15T19:18:00Z"/>
              <w:rFonts w:eastAsia="Times New Roman"/>
            </w:rPr>
          </w:rPrChange>
        </w:rPr>
        <w:pPrChange w:id="904" w:author="Dmitry Tebaykin" w:date="2016-12-15T19:46:00Z">
          <w:pPr>
            <w:pStyle w:val="Bibliography"/>
          </w:pPr>
        </w:pPrChange>
      </w:pPr>
      <w:del w:id="905" w:author="Dmitry Tebaykin" w:date="2016-12-15T19:18:00Z">
        <w:r w:rsidRPr="00377D86" w:rsidDel="003A0F08">
          <w:rPr>
            <w:rFonts w:eastAsia="Times New Roman"/>
            <w:rPrChange w:id="906" w:author="Dmitry Tebaykin" w:date="2016-12-15T19:46:00Z">
              <w:rPr>
                <w:rFonts w:eastAsia="Times New Roman"/>
              </w:rPr>
            </w:rPrChange>
          </w:rPr>
          <w:delText xml:space="preserve">Staff, N.P., Jung, H.-Y., Thiagarajan, T., Yao, M., and Spruston, N. (2000). Resting and active properties of pyramidal neurons in subiculum and CA1 of rat hippocampus. J. Neurophysiol. </w:delText>
        </w:r>
        <w:r w:rsidRPr="00377D86" w:rsidDel="003A0F08">
          <w:rPr>
            <w:rFonts w:eastAsia="Times New Roman"/>
            <w:i/>
            <w:iCs/>
            <w:rPrChange w:id="907" w:author="Dmitry Tebaykin" w:date="2016-12-15T19:46:00Z">
              <w:rPr>
                <w:rFonts w:eastAsia="Times New Roman"/>
                <w:i/>
                <w:iCs/>
              </w:rPr>
            </w:rPrChange>
          </w:rPr>
          <w:delText>84</w:delText>
        </w:r>
        <w:r w:rsidRPr="00377D86" w:rsidDel="003A0F08">
          <w:rPr>
            <w:rFonts w:eastAsia="Times New Roman"/>
            <w:rPrChange w:id="908" w:author="Dmitry Tebaykin" w:date="2016-12-15T19:46:00Z">
              <w:rPr>
                <w:rFonts w:eastAsia="Times New Roman"/>
              </w:rPr>
            </w:rPrChange>
          </w:rPr>
          <w:delText>, 2398–2408.</w:delText>
        </w:r>
      </w:del>
    </w:p>
    <w:p w14:paraId="66E1410C" w14:textId="43434782" w:rsidR="00D9395F" w:rsidRPr="00377D86" w:rsidDel="003A0F08" w:rsidRDefault="00D9395F" w:rsidP="00377D86">
      <w:pPr>
        <w:pStyle w:val="Bibliography"/>
        <w:rPr>
          <w:del w:id="909" w:author="Dmitry Tebaykin" w:date="2016-12-15T19:18:00Z"/>
          <w:rFonts w:eastAsia="Times New Roman"/>
          <w:rPrChange w:id="910" w:author="Dmitry Tebaykin" w:date="2016-12-15T19:46:00Z">
            <w:rPr>
              <w:del w:id="911" w:author="Dmitry Tebaykin" w:date="2016-12-15T19:18:00Z"/>
              <w:rFonts w:eastAsia="Times New Roman"/>
            </w:rPr>
          </w:rPrChange>
        </w:rPr>
        <w:pPrChange w:id="912" w:author="Dmitry Tebaykin" w:date="2016-12-15T19:46:00Z">
          <w:pPr>
            <w:pStyle w:val="Bibliography"/>
          </w:pPr>
        </w:pPrChange>
      </w:pPr>
      <w:del w:id="913" w:author="Dmitry Tebaykin" w:date="2016-12-15T19:18:00Z">
        <w:r w:rsidRPr="00377D86" w:rsidDel="003A0F08">
          <w:rPr>
            <w:rFonts w:eastAsia="Times New Roman"/>
            <w:rPrChange w:id="914" w:author="Dmitry Tebaykin" w:date="2016-12-15T19:46:00Z">
              <w:rPr>
                <w:rFonts w:eastAsia="Times New Roman"/>
              </w:rPr>
            </w:rPrChange>
          </w:rPr>
          <w:delText xml:space="preserve">Strobl, C., Boulesteix, A.-L., Kneib, T., Augustin, T., and Zeileis, A. (2008). Conditional variable importance for random forests. BMC Bioinformatics </w:delText>
        </w:r>
        <w:r w:rsidRPr="00377D86" w:rsidDel="003A0F08">
          <w:rPr>
            <w:rFonts w:eastAsia="Times New Roman"/>
            <w:i/>
            <w:iCs/>
            <w:rPrChange w:id="915" w:author="Dmitry Tebaykin" w:date="2016-12-15T19:46:00Z">
              <w:rPr>
                <w:rFonts w:eastAsia="Times New Roman"/>
                <w:i/>
                <w:iCs/>
              </w:rPr>
            </w:rPrChange>
          </w:rPr>
          <w:delText>9</w:delText>
        </w:r>
        <w:r w:rsidRPr="00377D86" w:rsidDel="003A0F08">
          <w:rPr>
            <w:rFonts w:eastAsia="Times New Roman"/>
            <w:rPrChange w:id="916" w:author="Dmitry Tebaykin" w:date="2016-12-15T19:46:00Z">
              <w:rPr>
                <w:rFonts w:eastAsia="Times New Roman"/>
              </w:rPr>
            </w:rPrChange>
          </w:rPr>
          <w:delText>, 307.</w:delText>
        </w:r>
      </w:del>
    </w:p>
    <w:p w14:paraId="6A894F69" w14:textId="3698C118" w:rsidR="00D9395F" w:rsidRPr="00377D86" w:rsidDel="003A0F08" w:rsidRDefault="00D9395F" w:rsidP="00377D86">
      <w:pPr>
        <w:pStyle w:val="Bibliography"/>
        <w:rPr>
          <w:del w:id="917" w:author="Dmitry Tebaykin" w:date="2016-12-15T19:18:00Z"/>
          <w:rFonts w:eastAsia="Times New Roman"/>
          <w:rPrChange w:id="918" w:author="Dmitry Tebaykin" w:date="2016-12-15T19:46:00Z">
            <w:rPr>
              <w:del w:id="919" w:author="Dmitry Tebaykin" w:date="2016-12-15T19:18:00Z"/>
              <w:rFonts w:eastAsia="Times New Roman"/>
            </w:rPr>
          </w:rPrChange>
        </w:rPr>
        <w:pPrChange w:id="920" w:author="Dmitry Tebaykin" w:date="2016-12-15T19:46:00Z">
          <w:pPr>
            <w:pStyle w:val="Bibliography"/>
          </w:pPr>
        </w:pPrChange>
      </w:pPr>
      <w:del w:id="921" w:author="Dmitry Tebaykin" w:date="2016-12-15T19:18:00Z">
        <w:r w:rsidRPr="00377D86" w:rsidDel="003A0F08">
          <w:rPr>
            <w:rFonts w:eastAsia="Times New Roman"/>
            <w:rPrChange w:id="922" w:author="Dmitry Tebaykin" w:date="2016-12-15T19:46:00Z">
              <w:rPr>
                <w:rFonts w:eastAsia="Times New Roman"/>
              </w:rPr>
            </w:rPrChange>
          </w:rPr>
          <w:delText xml:space="preserve">Suter, B.A., Migliore, M., and Shepherd, G.M.G. (2013). Intrinsic electrophysiology of mouse corticospinal neurons: a class-specific triad of spike-related properties. Cereb. Cortex N. Y. N 1991 </w:delText>
        </w:r>
        <w:r w:rsidRPr="00377D86" w:rsidDel="003A0F08">
          <w:rPr>
            <w:rFonts w:eastAsia="Times New Roman"/>
            <w:i/>
            <w:iCs/>
            <w:rPrChange w:id="923" w:author="Dmitry Tebaykin" w:date="2016-12-15T19:46:00Z">
              <w:rPr>
                <w:rFonts w:eastAsia="Times New Roman"/>
                <w:i/>
                <w:iCs/>
              </w:rPr>
            </w:rPrChange>
          </w:rPr>
          <w:delText>23</w:delText>
        </w:r>
        <w:r w:rsidRPr="00377D86" w:rsidDel="003A0F08">
          <w:rPr>
            <w:rFonts w:eastAsia="Times New Roman"/>
            <w:rPrChange w:id="924" w:author="Dmitry Tebaykin" w:date="2016-12-15T19:46:00Z">
              <w:rPr>
                <w:rFonts w:eastAsia="Times New Roman"/>
              </w:rPr>
            </w:rPrChange>
          </w:rPr>
          <w:delText>, 1965–1977.</w:delText>
        </w:r>
      </w:del>
    </w:p>
    <w:p w14:paraId="30B8581F" w14:textId="74B398E0" w:rsidR="00D9395F" w:rsidRPr="00377D86" w:rsidDel="003A0F08" w:rsidRDefault="00D9395F" w:rsidP="00377D86">
      <w:pPr>
        <w:pStyle w:val="Bibliography"/>
        <w:rPr>
          <w:del w:id="925" w:author="Dmitry Tebaykin" w:date="2016-12-15T19:18:00Z"/>
          <w:rFonts w:eastAsia="Times New Roman"/>
          <w:rPrChange w:id="926" w:author="Dmitry Tebaykin" w:date="2016-12-15T19:46:00Z">
            <w:rPr>
              <w:del w:id="927" w:author="Dmitry Tebaykin" w:date="2016-12-15T19:18:00Z"/>
              <w:rFonts w:eastAsia="Times New Roman"/>
            </w:rPr>
          </w:rPrChange>
        </w:rPr>
        <w:pPrChange w:id="928" w:author="Dmitry Tebaykin" w:date="2016-12-15T19:46:00Z">
          <w:pPr>
            <w:pStyle w:val="Bibliography"/>
          </w:pPr>
        </w:pPrChange>
      </w:pPr>
      <w:del w:id="929" w:author="Dmitry Tebaykin" w:date="2016-12-15T19:18:00Z">
        <w:r w:rsidRPr="00377D86" w:rsidDel="003A0F08">
          <w:rPr>
            <w:rFonts w:eastAsia="Times New Roman"/>
            <w:rPrChange w:id="930" w:author="Dmitry Tebaykin" w:date="2016-12-15T19:46:00Z">
              <w:rPr>
                <w:rFonts w:eastAsia="Times New Roman"/>
              </w:rPr>
            </w:rPrChange>
          </w:rPr>
          <w:delText xml:space="preserve">Tripathy, S.J., Savitskaya, J., Burton, S.D., Urban, N.N., and Gerkin, R.C. (2014). NeuroElectro: a window to the world’s neuron electrophysiology data. Front. Neuroinformatics </w:delText>
        </w:r>
        <w:r w:rsidRPr="00377D86" w:rsidDel="003A0F08">
          <w:rPr>
            <w:rFonts w:eastAsia="Times New Roman"/>
            <w:i/>
            <w:iCs/>
            <w:rPrChange w:id="931" w:author="Dmitry Tebaykin" w:date="2016-12-15T19:46:00Z">
              <w:rPr>
                <w:rFonts w:eastAsia="Times New Roman"/>
                <w:i/>
                <w:iCs/>
              </w:rPr>
            </w:rPrChange>
          </w:rPr>
          <w:delText>8</w:delText>
        </w:r>
        <w:r w:rsidRPr="00377D86" w:rsidDel="003A0F08">
          <w:rPr>
            <w:rFonts w:eastAsia="Times New Roman"/>
            <w:rPrChange w:id="932" w:author="Dmitry Tebaykin" w:date="2016-12-15T19:46:00Z">
              <w:rPr>
                <w:rFonts w:eastAsia="Times New Roman"/>
              </w:rPr>
            </w:rPrChange>
          </w:rPr>
          <w:delText>, 40.</w:delText>
        </w:r>
      </w:del>
    </w:p>
    <w:p w14:paraId="2B196319" w14:textId="01DCE666" w:rsidR="00D9395F" w:rsidRPr="00377D86" w:rsidDel="003A0F08" w:rsidRDefault="00D9395F" w:rsidP="00377D86">
      <w:pPr>
        <w:pStyle w:val="Bibliography"/>
        <w:rPr>
          <w:del w:id="933" w:author="Dmitry Tebaykin" w:date="2016-12-15T19:18:00Z"/>
          <w:rFonts w:eastAsia="Times New Roman"/>
          <w:rPrChange w:id="934" w:author="Dmitry Tebaykin" w:date="2016-12-15T19:46:00Z">
            <w:rPr>
              <w:del w:id="935" w:author="Dmitry Tebaykin" w:date="2016-12-15T19:18:00Z"/>
              <w:rFonts w:eastAsia="Times New Roman"/>
            </w:rPr>
          </w:rPrChange>
        </w:rPr>
        <w:pPrChange w:id="936" w:author="Dmitry Tebaykin" w:date="2016-12-15T19:46:00Z">
          <w:pPr>
            <w:pStyle w:val="Bibliography"/>
          </w:pPr>
        </w:pPrChange>
      </w:pPr>
      <w:del w:id="937" w:author="Dmitry Tebaykin" w:date="2016-12-15T19:18:00Z">
        <w:r w:rsidRPr="00377D86" w:rsidDel="003A0F08">
          <w:rPr>
            <w:rFonts w:eastAsia="Times New Roman"/>
            <w:rPrChange w:id="938" w:author="Dmitry Tebaykin" w:date="2016-12-15T19:46:00Z">
              <w:rPr>
                <w:rFonts w:eastAsia="Times New Roman"/>
              </w:rPr>
            </w:rPrChange>
          </w:rPr>
          <w:delText>Tripathy, S.J., Burton, S.D., Geramita, M., Gerkin, R.C., and Urban, N.N. (2015). Brain-wide analysis of electrophysiological diversity yields novel categorization of mammalian neuron types. J. Neurophysiol. jn.00237.2015.</w:delText>
        </w:r>
      </w:del>
    </w:p>
    <w:p w14:paraId="07FB74A7" w14:textId="62FF690E" w:rsidR="00D9395F" w:rsidRPr="00377D86" w:rsidDel="003A0F08" w:rsidRDefault="00D9395F" w:rsidP="00377D86">
      <w:pPr>
        <w:pStyle w:val="Bibliography"/>
        <w:rPr>
          <w:del w:id="939" w:author="Dmitry Tebaykin" w:date="2016-12-15T19:18:00Z"/>
          <w:rFonts w:eastAsia="Times New Roman"/>
          <w:rPrChange w:id="940" w:author="Dmitry Tebaykin" w:date="2016-12-15T19:46:00Z">
            <w:rPr>
              <w:del w:id="941" w:author="Dmitry Tebaykin" w:date="2016-12-15T19:18:00Z"/>
              <w:rFonts w:eastAsia="Times New Roman"/>
            </w:rPr>
          </w:rPrChange>
        </w:rPr>
        <w:pPrChange w:id="942" w:author="Dmitry Tebaykin" w:date="2016-12-15T19:46:00Z">
          <w:pPr>
            <w:pStyle w:val="Bibliography"/>
          </w:pPr>
        </w:pPrChange>
      </w:pPr>
      <w:del w:id="943" w:author="Dmitry Tebaykin" w:date="2016-12-15T19:18:00Z">
        <w:r w:rsidRPr="00377D86" w:rsidDel="003A0F08">
          <w:rPr>
            <w:rFonts w:eastAsia="Times New Roman"/>
            <w:rPrChange w:id="944" w:author="Dmitry Tebaykin" w:date="2016-12-15T19:46:00Z">
              <w:rPr>
                <w:rFonts w:eastAsia="Times New Roman"/>
              </w:rPr>
            </w:rPrChange>
          </w:rPr>
          <w:delText xml:space="preserve">Uzuner, Ö., and Stubbs, A. (2015). Practical applications for natural language processing in clinical research: The 2014 i2b2/UTHealth shared tasks. J. Biomed. Inform. </w:delText>
        </w:r>
        <w:r w:rsidRPr="00377D86" w:rsidDel="003A0F08">
          <w:rPr>
            <w:rFonts w:eastAsia="Times New Roman"/>
            <w:i/>
            <w:iCs/>
            <w:rPrChange w:id="945" w:author="Dmitry Tebaykin" w:date="2016-12-15T19:46:00Z">
              <w:rPr>
                <w:rFonts w:eastAsia="Times New Roman"/>
                <w:i/>
                <w:iCs/>
              </w:rPr>
            </w:rPrChange>
          </w:rPr>
          <w:delText>58</w:delText>
        </w:r>
        <w:r w:rsidRPr="00377D86" w:rsidDel="003A0F08">
          <w:rPr>
            <w:rFonts w:eastAsia="Times New Roman"/>
            <w:rPrChange w:id="946" w:author="Dmitry Tebaykin" w:date="2016-12-15T19:46:00Z">
              <w:rPr>
                <w:rFonts w:eastAsia="Times New Roman"/>
              </w:rPr>
            </w:rPrChange>
          </w:rPr>
          <w:delText>, S1–S5.</w:delText>
        </w:r>
      </w:del>
    </w:p>
    <w:p w14:paraId="54B6D17B" w14:textId="4E700E8C" w:rsidR="00D9395F" w:rsidRPr="00377D86" w:rsidDel="003A0F08" w:rsidRDefault="00D9395F" w:rsidP="00377D86">
      <w:pPr>
        <w:pStyle w:val="Bibliography"/>
        <w:rPr>
          <w:del w:id="947" w:author="Dmitry Tebaykin" w:date="2016-12-15T19:18:00Z"/>
          <w:rFonts w:eastAsia="Times New Roman"/>
          <w:rPrChange w:id="948" w:author="Dmitry Tebaykin" w:date="2016-12-15T19:46:00Z">
            <w:rPr>
              <w:del w:id="949" w:author="Dmitry Tebaykin" w:date="2016-12-15T19:18:00Z"/>
              <w:rFonts w:eastAsia="Times New Roman"/>
            </w:rPr>
          </w:rPrChange>
        </w:rPr>
        <w:pPrChange w:id="950" w:author="Dmitry Tebaykin" w:date="2016-12-15T19:46:00Z">
          <w:pPr>
            <w:pStyle w:val="Bibliography"/>
          </w:pPr>
        </w:pPrChange>
      </w:pPr>
      <w:del w:id="951" w:author="Dmitry Tebaykin" w:date="2016-12-15T19:18:00Z">
        <w:r w:rsidRPr="00377D86" w:rsidDel="003A0F08">
          <w:rPr>
            <w:rFonts w:eastAsia="Times New Roman"/>
            <w:rPrChange w:id="952" w:author="Dmitry Tebaykin" w:date="2016-12-15T19:46:00Z">
              <w:rPr>
                <w:rFonts w:eastAsia="Times New Roman"/>
              </w:rPr>
            </w:rPrChange>
          </w:rPr>
          <w:delText xml:space="preserve">Van Der Walt, S., Colbert, S.C., and Varoquaux, G. (2011). The NumPy array: a structure for efficient numerical computation. Comput. Sci. Eng. </w:delText>
        </w:r>
        <w:r w:rsidRPr="00377D86" w:rsidDel="003A0F08">
          <w:rPr>
            <w:rFonts w:eastAsia="Times New Roman"/>
            <w:i/>
            <w:iCs/>
            <w:rPrChange w:id="953" w:author="Dmitry Tebaykin" w:date="2016-12-15T19:46:00Z">
              <w:rPr>
                <w:rFonts w:eastAsia="Times New Roman"/>
                <w:i/>
                <w:iCs/>
              </w:rPr>
            </w:rPrChange>
          </w:rPr>
          <w:delText>13</w:delText>
        </w:r>
        <w:r w:rsidRPr="00377D86" w:rsidDel="003A0F08">
          <w:rPr>
            <w:rFonts w:eastAsia="Times New Roman"/>
            <w:rPrChange w:id="954" w:author="Dmitry Tebaykin" w:date="2016-12-15T19:46:00Z">
              <w:rPr>
                <w:rFonts w:eastAsia="Times New Roman"/>
              </w:rPr>
            </w:rPrChange>
          </w:rPr>
          <w:delText>, 22–30.</w:delText>
        </w:r>
      </w:del>
    </w:p>
    <w:p w14:paraId="048F38F9" w14:textId="3E06E907" w:rsidR="00D9395F" w:rsidRPr="00377D86" w:rsidDel="003A0F08" w:rsidRDefault="00D9395F" w:rsidP="00377D86">
      <w:pPr>
        <w:pStyle w:val="Bibliography"/>
        <w:rPr>
          <w:del w:id="955" w:author="Dmitry Tebaykin" w:date="2016-12-15T19:18:00Z"/>
          <w:rFonts w:eastAsia="Times New Roman"/>
          <w:rPrChange w:id="956" w:author="Dmitry Tebaykin" w:date="2016-12-15T19:46:00Z">
            <w:rPr>
              <w:del w:id="957" w:author="Dmitry Tebaykin" w:date="2016-12-15T19:18:00Z"/>
              <w:rFonts w:eastAsia="Times New Roman"/>
            </w:rPr>
          </w:rPrChange>
        </w:rPr>
        <w:pPrChange w:id="958" w:author="Dmitry Tebaykin" w:date="2016-12-15T19:46:00Z">
          <w:pPr>
            <w:pStyle w:val="Bibliography"/>
          </w:pPr>
        </w:pPrChange>
      </w:pPr>
      <w:del w:id="959" w:author="Dmitry Tebaykin" w:date="2016-12-15T19:18:00Z">
        <w:r w:rsidRPr="00377D86" w:rsidDel="003A0F08">
          <w:rPr>
            <w:rFonts w:eastAsia="Times New Roman"/>
            <w:rPrChange w:id="960" w:author="Dmitry Tebaykin" w:date="2016-12-15T19:46:00Z">
              <w:rPr>
                <w:rFonts w:eastAsia="Times New Roman"/>
              </w:rPr>
            </w:rPrChange>
          </w:rPr>
          <w:delText>Van Rijsbergen, C. (1979). Information retrieval. dept. of computer science, university of glasgow. URL Citeseer Ist Psu Eduvanrijsbergen79information Html.</w:delText>
        </w:r>
      </w:del>
    </w:p>
    <w:p w14:paraId="05896168" w14:textId="101CCB32" w:rsidR="00D9395F" w:rsidRPr="00377D86" w:rsidDel="003A0F08" w:rsidRDefault="00D9395F" w:rsidP="00377D86">
      <w:pPr>
        <w:pStyle w:val="Bibliography"/>
        <w:rPr>
          <w:del w:id="961" w:author="Dmitry Tebaykin" w:date="2016-12-15T19:18:00Z"/>
          <w:rFonts w:eastAsia="Times New Roman"/>
          <w:rPrChange w:id="962" w:author="Dmitry Tebaykin" w:date="2016-12-15T19:46:00Z">
            <w:rPr>
              <w:del w:id="963" w:author="Dmitry Tebaykin" w:date="2016-12-15T19:18:00Z"/>
              <w:rFonts w:eastAsia="Times New Roman"/>
            </w:rPr>
          </w:rPrChange>
        </w:rPr>
        <w:pPrChange w:id="964" w:author="Dmitry Tebaykin" w:date="2016-12-15T19:46:00Z">
          <w:pPr>
            <w:pStyle w:val="Bibliography"/>
          </w:pPr>
        </w:pPrChange>
      </w:pPr>
      <w:del w:id="965" w:author="Dmitry Tebaykin" w:date="2016-12-15T19:18:00Z">
        <w:r w:rsidRPr="00377D86" w:rsidDel="003A0F08">
          <w:rPr>
            <w:rFonts w:eastAsia="Times New Roman"/>
            <w:rPrChange w:id="966" w:author="Dmitry Tebaykin" w:date="2016-12-15T19:46:00Z">
              <w:rPr>
                <w:rFonts w:eastAsia="Times New Roman"/>
              </w:rPr>
            </w:rPrChange>
          </w:rPr>
          <w:delText xml:space="preserve">Wu, W.W., Chan, C.S., and Disterhoft, J.F. (2004). Slow Afterhyperpolarization Governs the Development of NMDA Receptor–Dependent Afterdepolarization in CA1 Pyramidal Neurons During Synaptic Stimulation. J. Neurophysiol. </w:delText>
        </w:r>
        <w:r w:rsidRPr="00377D86" w:rsidDel="003A0F08">
          <w:rPr>
            <w:rFonts w:eastAsia="Times New Roman"/>
            <w:i/>
            <w:iCs/>
            <w:rPrChange w:id="967" w:author="Dmitry Tebaykin" w:date="2016-12-15T19:46:00Z">
              <w:rPr>
                <w:rFonts w:eastAsia="Times New Roman"/>
                <w:i/>
                <w:iCs/>
              </w:rPr>
            </w:rPrChange>
          </w:rPr>
          <w:delText>92</w:delText>
        </w:r>
        <w:r w:rsidRPr="00377D86" w:rsidDel="003A0F08">
          <w:rPr>
            <w:rFonts w:eastAsia="Times New Roman"/>
            <w:rPrChange w:id="968" w:author="Dmitry Tebaykin" w:date="2016-12-15T19:46:00Z">
              <w:rPr>
                <w:rFonts w:eastAsia="Times New Roman"/>
              </w:rPr>
            </w:rPrChange>
          </w:rPr>
          <w:delText>, 2346.</w:delText>
        </w:r>
      </w:del>
    </w:p>
    <w:p w14:paraId="026A880F" w14:textId="4FFEE0F2" w:rsidR="00D9395F" w:rsidRPr="00377D86" w:rsidDel="003A0F08" w:rsidRDefault="00D9395F" w:rsidP="00377D86">
      <w:pPr>
        <w:pStyle w:val="Bibliography"/>
        <w:rPr>
          <w:del w:id="969" w:author="Dmitry Tebaykin" w:date="2016-12-15T19:18:00Z"/>
          <w:rFonts w:eastAsia="Times New Roman"/>
          <w:rPrChange w:id="970" w:author="Dmitry Tebaykin" w:date="2016-12-15T19:46:00Z">
            <w:rPr>
              <w:del w:id="971" w:author="Dmitry Tebaykin" w:date="2016-12-15T19:18:00Z"/>
              <w:rFonts w:eastAsia="Times New Roman"/>
            </w:rPr>
          </w:rPrChange>
        </w:rPr>
        <w:pPrChange w:id="972" w:author="Dmitry Tebaykin" w:date="2016-12-15T19:46:00Z">
          <w:pPr>
            <w:pStyle w:val="Bibliography"/>
          </w:pPr>
        </w:pPrChange>
      </w:pPr>
      <w:del w:id="973" w:author="Dmitry Tebaykin" w:date="2016-12-15T19:18:00Z">
        <w:r w:rsidRPr="00377D86" w:rsidDel="003A0F08">
          <w:rPr>
            <w:rFonts w:eastAsia="Times New Roman"/>
            <w:rPrChange w:id="974" w:author="Dmitry Tebaykin" w:date="2016-12-15T19:46:00Z">
              <w:rPr>
                <w:rFonts w:eastAsia="Times New Roman"/>
              </w:rPr>
            </w:rPrChange>
          </w:rPr>
          <w:delText>Yan, X. (2009). Linear regression analysis: theory and computing (World Scientific).</w:delText>
        </w:r>
      </w:del>
    </w:p>
    <w:p w14:paraId="4BF2608B" w14:textId="7A7142C7" w:rsidR="00D9395F" w:rsidRPr="00377D86" w:rsidDel="003A0F08" w:rsidRDefault="00D9395F" w:rsidP="00377D86">
      <w:pPr>
        <w:pStyle w:val="Bibliography"/>
        <w:rPr>
          <w:del w:id="975" w:author="Dmitry Tebaykin" w:date="2016-12-15T19:18:00Z"/>
          <w:rFonts w:eastAsia="Times New Roman"/>
          <w:rPrChange w:id="976" w:author="Dmitry Tebaykin" w:date="2016-12-15T19:46:00Z">
            <w:rPr>
              <w:del w:id="977" w:author="Dmitry Tebaykin" w:date="2016-12-15T19:18:00Z"/>
              <w:rFonts w:eastAsia="Times New Roman"/>
            </w:rPr>
          </w:rPrChange>
        </w:rPr>
        <w:pPrChange w:id="978" w:author="Dmitry Tebaykin" w:date="2016-12-15T19:46:00Z">
          <w:pPr>
            <w:pStyle w:val="Bibliography"/>
          </w:pPr>
        </w:pPrChange>
      </w:pPr>
      <w:del w:id="979" w:author="Dmitry Tebaykin" w:date="2016-12-15T19:18:00Z">
        <w:r w:rsidRPr="00377D86" w:rsidDel="003A0F08">
          <w:rPr>
            <w:rFonts w:eastAsia="Times New Roman"/>
            <w:rPrChange w:id="980" w:author="Dmitry Tebaykin" w:date="2016-12-15T19:46:00Z">
              <w:rPr>
                <w:rFonts w:eastAsia="Times New Roman"/>
              </w:rPr>
            </w:rPrChange>
          </w:rPr>
          <w:delText xml:space="preserve">Yang, W., Carrasquillo, Y., Hooks, B.M., Nerbonne, J.M., and Burkhalter, A. (2013). Distinct Balance of Excitation and Inhibition in an Interareal Feedforward and Feedback Circuit of Mouse Visual Cortex. J. Neurosci. </w:delText>
        </w:r>
        <w:r w:rsidRPr="00377D86" w:rsidDel="003A0F08">
          <w:rPr>
            <w:rFonts w:eastAsia="Times New Roman"/>
            <w:i/>
            <w:iCs/>
            <w:rPrChange w:id="981" w:author="Dmitry Tebaykin" w:date="2016-12-15T19:46:00Z">
              <w:rPr>
                <w:rFonts w:eastAsia="Times New Roman"/>
                <w:i/>
                <w:iCs/>
              </w:rPr>
            </w:rPrChange>
          </w:rPr>
          <w:delText>33</w:delText>
        </w:r>
        <w:r w:rsidRPr="00377D86" w:rsidDel="003A0F08">
          <w:rPr>
            <w:rFonts w:eastAsia="Times New Roman"/>
            <w:rPrChange w:id="982" w:author="Dmitry Tebaykin" w:date="2016-12-15T19:46:00Z">
              <w:rPr>
                <w:rFonts w:eastAsia="Times New Roman"/>
              </w:rPr>
            </w:rPrChange>
          </w:rPr>
          <w:delText>, 17373–17384.</w:delText>
        </w:r>
      </w:del>
    </w:p>
    <w:p w14:paraId="2C6E9E13" w14:textId="7225B88C" w:rsidR="00D9395F" w:rsidRPr="00377D86" w:rsidDel="003A0F08" w:rsidRDefault="00D9395F" w:rsidP="00377D86">
      <w:pPr>
        <w:pStyle w:val="Bibliography"/>
        <w:rPr>
          <w:del w:id="983" w:author="Dmitry Tebaykin" w:date="2016-12-15T19:18:00Z"/>
          <w:rFonts w:eastAsia="Times New Roman"/>
          <w:rPrChange w:id="984" w:author="Dmitry Tebaykin" w:date="2016-12-15T19:46:00Z">
            <w:rPr>
              <w:del w:id="985" w:author="Dmitry Tebaykin" w:date="2016-12-15T19:18:00Z"/>
              <w:rFonts w:eastAsia="Times New Roman"/>
            </w:rPr>
          </w:rPrChange>
        </w:rPr>
        <w:pPrChange w:id="986" w:author="Dmitry Tebaykin" w:date="2016-12-15T19:46:00Z">
          <w:pPr>
            <w:pStyle w:val="Bibliography"/>
          </w:pPr>
        </w:pPrChange>
      </w:pPr>
      <w:del w:id="987" w:author="Dmitry Tebaykin" w:date="2016-12-15T19:18:00Z">
        <w:r w:rsidRPr="00377D86" w:rsidDel="003A0F08">
          <w:rPr>
            <w:rFonts w:eastAsia="Times New Roman"/>
            <w:rPrChange w:id="988" w:author="Dmitry Tebaykin" w:date="2016-12-15T19:46:00Z">
              <w:rPr>
                <w:rFonts w:eastAsia="Times New Roman"/>
              </w:rPr>
            </w:rPrChange>
          </w:rPr>
          <w:delText xml:space="preserve">Zaitsev, A.V., Povysheva, N.V., Gonzalez-Burgos, G., Rotaru, D., Fish, K.N., Krimer, L.S., and Lewis, D.A. (2009). Interneuron diversity in layers 2-3 of monkey prefrontal cortex. Cereb. Cortex N. Y. N 1991 </w:delText>
        </w:r>
        <w:r w:rsidRPr="00377D86" w:rsidDel="003A0F08">
          <w:rPr>
            <w:rFonts w:eastAsia="Times New Roman"/>
            <w:i/>
            <w:iCs/>
            <w:rPrChange w:id="989" w:author="Dmitry Tebaykin" w:date="2016-12-15T19:46:00Z">
              <w:rPr>
                <w:rFonts w:eastAsia="Times New Roman"/>
                <w:i/>
                <w:iCs/>
              </w:rPr>
            </w:rPrChange>
          </w:rPr>
          <w:delText>19</w:delText>
        </w:r>
        <w:r w:rsidRPr="00377D86" w:rsidDel="003A0F08">
          <w:rPr>
            <w:rFonts w:eastAsia="Times New Roman"/>
            <w:rPrChange w:id="990" w:author="Dmitry Tebaykin" w:date="2016-12-15T19:46:00Z">
              <w:rPr>
                <w:rFonts w:eastAsia="Times New Roman"/>
              </w:rPr>
            </w:rPrChange>
          </w:rPr>
          <w:delText>, 1597–1615.</w:delText>
        </w:r>
      </w:del>
    </w:p>
    <w:p w14:paraId="2AB306C3" w14:textId="13DCE964" w:rsidR="00D9395F" w:rsidRPr="00377D86" w:rsidDel="003A0F08" w:rsidRDefault="00D9395F" w:rsidP="00377D86">
      <w:pPr>
        <w:pStyle w:val="Bibliography"/>
        <w:rPr>
          <w:del w:id="991" w:author="Dmitry Tebaykin" w:date="2016-12-15T19:18:00Z"/>
          <w:rFonts w:eastAsia="Times New Roman"/>
          <w:rPrChange w:id="992" w:author="Dmitry Tebaykin" w:date="2016-12-15T19:46:00Z">
            <w:rPr>
              <w:del w:id="993" w:author="Dmitry Tebaykin" w:date="2016-12-15T19:18:00Z"/>
              <w:rFonts w:eastAsia="Times New Roman"/>
            </w:rPr>
          </w:rPrChange>
        </w:rPr>
        <w:pPrChange w:id="994" w:author="Dmitry Tebaykin" w:date="2016-12-15T19:46:00Z">
          <w:pPr>
            <w:pStyle w:val="Bibliography"/>
          </w:pPr>
        </w:pPrChange>
      </w:pPr>
      <w:del w:id="995" w:author="Dmitry Tebaykin" w:date="2016-12-15T19:18:00Z">
        <w:r w:rsidRPr="00377D86" w:rsidDel="003A0F08">
          <w:rPr>
            <w:rFonts w:eastAsia="Times New Roman"/>
            <w:rPrChange w:id="996" w:author="Dmitry Tebaykin" w:date="2016-12-15T19:46:00Z">
              <w:rPr>
                <w:rFonts w:eastAsia="Times New Roman"/>
              </w:rPr>
            </w:rPrChange>
          </w:rPr>
          <w:delText xml:space="preserve">Zhou, F.-W., Fortin, J.M., Chen, H.-X., Martinez-Diaz, H., Chang, L.-J., Reynolds, B.A., and Roper, S.N. (2015). Functional Integration of Human Neural Precursor Cells in Mouse Cortex. PLOS ONE </w:delText>
        </w:r>
        <w:r w:rsidRPr="00377D86" w:rsidDel="003A0F08">
          <w:rPr>
            <w:rFonts w:eastAsia="Times New Roman"/>
            <w:i/>
            <w:iCs/>
            <w:rPrChange w:id="997" w:author="Dmitry Tebaykin" w:date="2016-12-15T19:46:00Z">
              <w:rPr>
                <w:rFonts w:eastAsia="Times New Roman"/>
                <w:i/>
                <w:iCs/>
              </w:rPr>
            </w:rPrChange>
          </w:rPr>
          <w:delText>10</w:delText>
        </w:r>
        <w:r w:rsidRPr="00377D86" w:rsidDel="003A0F08">
          <w:rPr>
            <w:rFonts w:eastAsia="Times New Roman"/>
            <w:rPrChange w:id="998" w:author="Dmitry Tebaykin" w:date="2016-12-15T19:46:00Z">
              <w:rPr>
                <w:rFonts w:eastAsia="Times New Roman"/>
              </w:rPr>
            </w:rPrChange>
          </w:rPr>
          <w:delText>, e0120281.</w:delText>
        </w:r>
      </w:del>
    </w:p>
    <w:p w14:paraId="2B1DCDD2" w14:textId="77777777" w:rsidR="00377D86" w:rsidRPr="00377D86" w:rsidRDefault="00377D86" w:rsidP="00377D86">
      <w:pPr>
        <w:pStyle w:val="Bibliography"/>
        <w:rPr>
          <w:ins w:id="999" w:author="Dmitry Tebaykin" w:date="2016-12-15T19:46:00Z"/>
          <w:rFonts w:eastAsia="Times New Roman"/>
          <w:rPrChange w:id="1000" w:author="Dmitry Tebaykin" w:date="2016-12-15T19:46:00Z">
            <w:rPr>
              <w:ins w:id="1001" w:author="Dmitry Tebaykin" w:date="2016-12-15T19:46:00Z"/>
              <w:rFonts w:eastAsia="Times New Roman"/>
            </w:rPr>
          </w:rPrChange>
        </w:rPr>
        <w:pPrChange w:id="1002" w:author="Dmitry Tebaykin" w:date="2016-12-15T19:46:00Z">
          <w:pPr>
            <w:widowControl w:val="0"/>
            <w:autoSpaceDE w:val="0"/>
            <w:autoSpaceDN w:val="0"/>
            <w:adjustRightInd w:val="0"/>
          </w:pPr>
        </w:pPrChange>
      </w:pPr>
      <w:ins w:id="1003" w:author="Dmitry Tebaykin" w:date="2016-12-15T19:46:00Z">
        <w:r w:rsidRPr="00377D86">
          <w:rPr>
            <w:rFonts w:eastAsia="Times New Roman"/>
            <w:rPrChange w:id="1004" w:author="Dmitry Tebaykin" w:date="2016-12-15T19:46:00Z">
              <w:rPr>
                <w:rFonts w:eastAsia="Times New Roman"/>
              </w:rPr>
            </w:rPrChange>
          </w:rPr>
          <w:t xml:space="preserve">Aghajanian, G.K., and Rasmussen, K. (1989). Intracellular studies in the facial nucleus illustrating a simple new method for obtaining viable motoneurons in adult rat brain slices. Synapse </w:t>
        </w:r>
        <w:r w:rsidRPr="00377D86">
          <w:rPr>
            <w:rFonts w:eastAsia="Times New Roman"/>
            <w:i/>
            <w:iCs/>
            <w:rPrChange w:id="1005" w:author="Dmitry Tebaykin" w:date="2016-12-15T19:46:00Z">
              <w:rPr>
                <w:rFonts w:eastAsia="Times New Roman"/>
                <w:i/>
                <w:iCs/>
              </w:rPr>
            </w:rPrChange>
          </w:rPr>
          <w:t>3</w:t>
        </w:r>
        <w:r w:rsidRPr="00377D86">
          <w:rPr>
            <w:rFonts w:eastAsia="Times New Roman"/>
            <w:rPrChange w:id="1006" w:author="Dmitry Tebaykin" w:date="2016-12-15T19:46:00Z">
              <w:rPr>
                <w:rFonts w:eastAsia="Times New Roman"/>
              </w:rPr>
            </w:rPrChange>
          </w:rPr>
          <w:t>, 331–338.</w:t>
        </w:r>
      </w:ins>
    </w:p>
    <w:p w14:paraId="316DB39A" w14:textId="77777777" w:rsidR="00377D86" w:rsidRPr="00377D86" w:rsidRDefault="00377D86" w:rsidP="00377D86">
      <w:pPr>
        <w:pStyle w:val="Bibliography"/>
        <w:rPr>
          <w:ins w:id="1007" w:author="Dmitry Tebaykin" w:date="2016-12-15T19:46:00Z"/>
          <w:rFonts w:eastAsia="Times New Roman"/>
          <w:rPrChange w:id="1008" w:author="Dmitry Tebaykin" w:date="2016-12-15T19:46:00Z">
            <w:rPr>
              <w:ins w:id="1009" w:author="Dmitry Tebaykin" w:date="2016-12-15T19:46:00Z"/>
              <w:rFonts w:eastAsia="Times New Roman"/>
            </w:rPr>
          </w:rPrChange>
        </w:rPr>
        <w:pPrChange w:id="1010" w:author="Dmitry Tebaykin" w:date="2016-12-15T19:46:00Z">
          <w:pPr>
            <w:widowControl w:val="0"/>
            <w:autoSpaceDE w:val="0"/>
            <w:autoSpaceDN w:val="0"/>
            <w:adjustRightInd w:val="0"/>
          </w:pPr>
        </w:pPrChange>
      </w:pPr>
      <w:ins w:id="1011" w:author="Dmitry Tebaykin" w:date="2016-12-15T19:46:00Z">
        <w:r w:rsidRPr="00377D86">
          <w:rPr>
            <w:rFonts w:eastAsia="Times New Roman"/>
            <w:rPrChange w:id="1012" w:author="Dmitry Tebaykin" w:date="2016-12-15T19:46:00Z">
              <w:rPr>
                <w:rFonts w:eastAsia="Times New Roman"/>
              </w:rPr>
            </w:rPrChange>
          </w:rPr>
          <w:t xml:space="preserve">Agmon, A., and Connors, B. (1991). Thalamocortical responses of mouse somatosensory (barrel) cortexin vitro. Neuroscience </w:t>
        </w:r>
        <w:r w:rsidRPr="00377D86">
          <w:rPr>
            <w:rFonts w:eastAsia="Times New Roman"/>
            <w:i/>
            <w:iCs/>
            <w:rPrChange w:id="1013" w:author="Dmitry Tebaykin" w:date="2016-12-15T19:46:00Z">
              <w:rPr>
                <w:rFonts w:eastAsia="Times New Roman"/>
                <w:i/>
                <w:iCs/>
              </w:rPr>
            </w:rPrChange>
          </w:rPr>
          <w:t>41</w:t>
        </w:r>
        <w:r w:rsidRPr="00377D86">
          <w:rPr>
            <w:rFonts w:eastAsia="Times New Roman"/>
            <w:rPrChange w:id="1014" w:author="Dmitry Tebaykin" w:date="2016-12-15T19:46:00Z">
              <w:rPr>
                <w:rFonts w:eastAsia="Times New Roman"/>
              </w:rPr>
            </w:rPrChange>
          </w:rPr>
          <w:t>, 365–379.</w:t>
        </w:r>
      </w:ins>
    </w:p>
    <w:p w14:paraId="588FEB44" w14:textId="77777777" w:rsidR="00377D86" w:rsidRPr="00377D86" w:rsidRDefault="00377D86" w:rsidP="00377D86">
      <w:pPr>
        <w:pStyle w:val="Bibliography"/>
        <w:rPr>
          <w:ins w:id="1015" w:author="Dmitry Tebaykin" w:date="2016-12-15T19:46:00Z"/>
          <w:rFonts w:eastAsia="Times New Roman"/>
          <w:rPrChange w:id="1016" w:author="Dmitry Tebaykin" w:date="2016-12-15T19:46:00Z">
            <w:rPr>
              <w:ins w:id="1017" w:author="Dmitry Tebaykin" w:date="2016-12-15T19:46:00Z"/>
              <w:rFonts w:eastAsia="Times New Roman"/>
            </w:rPr>
          </w:rPrChange>
        </w:rPr>
        <w:pPrChange w:id="1018" w:author="Dmitry Tebaykin" w:date="2016-12-15T19:46:00Z">
          <w:pPr>
            <w:widowControl w:val="0"/>
            <w:autoSpaceDE w:val="0"/>
            <w:autoSpaceDN w:val="0"/>
            <w:adjustRightInd w:val="0"/>
          </w:pPr>
        </w:pPrChange>
      </w:pPr>
      <w:ins w:id="1019" w:author="Dmitry Tebaykin" w:date="2016-12-15T19:46:00Z">
        <w:r w:rsidRPr="00377D86">
          <w:rPr>
            <w:rFonts w:eastAsia="Times New Roman"/>
            <w:rPrChange w:id="1020" w:author="Dmitry Tebaykin" w:date="2016-12-15T19:46:00Z">
              <w:rPr>
                <w:rFonts w:eastAsia="Times New Roman"/>
              </w:rPr>
            </w:rPrChange>
          </w:rPr>
          <w:t xml:space="preserve">Aivar, P., Valero, M., Bellistri, E., and Prida, L.M. de la (2014). Extracellular Calcium Controls the Expression of Two Different Forms of Ripple-Like Hippocampal Oscillations. J. Neurosci. </w:t>
        </w:r>
        <w:r w:rsidRPr="00377D86">
          <w:rPr>
            <w:rFonts w:eastAsia="Times New Roman"/>
            <w:i/>
            <w:iCs/>
            <w:rPrChange w:id="1021" w:author="Dmitry Tebaykin" w:date="2016-12-15T19:46:00Z">
              <w:rPr>
                <w:rFonts w:eastAsia="Times New Roman"/>
                <w:i/>
                <w:iCs/>
              </w:rPr>
            </w:rPrChange>
          </w:rPr>
          <w:t>34</w:t>
        </w:r>
        <w:r w:rsidRPr="00377D86">
          <w:rPr>
            <w:rFonts w:eastAsia="Times New Roman"/>
            <w:rPrChange w:id="1022" w:author="Dmitry Tebaykin" w:date="2016-12-15T19:46:00Z">
              <w:rPr>
                <w:rFonts w:eastAsia="Times New Roman"/>
              </w:rPr>
            </w:rPrChange>
          </w:rPr>
          <w:t>, 2989–3004.</w:t>
        </w:r>
      </w:ins>
    </w:p>
    <w:p w14:paraId="2441851E" w14:textId="77777777" w:rsidR="00377D86" w:rsidRPr="00377D86" w:rsidRDefault="00377D86" w:rsidP="00377D86">
      <w:pPr>
        <w:pStyle w:val="Bibliography"/>
        <w:rPr>
          <w:ins w:id="1023" w:author="Dmitry Tebaykin" w:date="2016-12-15T19:46:00Z"/>
          <w:rFonts w:eastAsia="Times New Roman"/>
          <w:rPrChange w:id="1024" w:author="Dmitry Tebaykin" w:date="2016-12-15T19:46:00Z">
            <w:rPr>
              <w:ins w:id="1025" w:author="Dmitry Tebaykin" w:date="2016-12-15T19:46:00Z"/>
              <w:rFonts w:eastAsia="Times New Roman"/>
            </w:rPr>
          </w:rPrChange>
        </w:rPr>
        <w:pPrChange w:id="1026" w:author="Dmitry Tebaykin" w:date="2016-12-15T19:46:00Z">
          <w:pPr>
            <w:widowControl w:val="0"/>
            <w:autoSpaceDE w:val="0"/>
            <w:autoSpaceDN w:val="0"/>
            <w:adjustRightInd w:val="0"/>
          </w:pPr>
        </w:pPrChange>
      </w:pPr>
      <w:ins w:id="1027" w:author="Dmitry Tebaykin" w:date="2016-12-15T19:46:00Z">
        <w:r w:rsidRPr="00377D86">
          <w:rPr>
            <w:rFonts w:eastAsia="Times New Roman"/>
            <w:rPrChange w:id="1028" w:author="Dmitry Tebaykin" w:date="2016-12-15T19:46:00Z">
              <w:rPr>
                <w:rFonts w:eastAsia="Times New Roman"/>
              </w:rPr>
            </w:rPrChange>
          </w:rPr>
          <w:t xml:space="preserve">Altman, N.S. (1992). An Introduction to Kernel and Nearest-Neighbor Nonparametric Regression. Am. Stat. </w:t>
        </w:r>
        <w:r w:rsidRPr="00377D86">
          <w:rPr>
            <w:rFonts w:eastAsia="Times New Roman"/>
            <w:i/>
            <w:iCs/>
            <w:rPrChange w:id="1029" w:author="Dmitry Tebaykin" w:date="2016-12-15T19:46:00Z">
              <w:rPr>
                <w:rFonts w:eastAsia="Times New Roman"/>
                <w:i/>
                <w:iCs/>
              </w:rPr>
            </w:rPrChange>
          </w:rPr>
          <w:t>46</w:t>
        </w:r>
        <w:r w:rsidRPr="00377D86">
          <w:rPr>
            <w:rFonts w:eastAsia="Times New Roman"/>
            <w:rPrChange w:id="1030" w:author="Dmitry Tebaykin" w:date="2016-12-15T19:46:00Z">
              <w:rPr>
                <w:rFonts w:eastAsia="Times New Roman"/>
              </w:rPr>
            </w:rPrChange>
          </w:rPr>
          <w:t>, 175–185.</w:t>
        </w:r>
      </w:ins>
    </w:p>
    <w:p w14:paraId="009C9B95" w14:textId="77777777" w:rsidR="00377D86" w:rsidRPr="00377D86" w:rsidRDefault="00377D86" w:rsidP="00377D86">
      <w:pPr>
        <w:pStyle w:val="Bibliography"/>
        <w:rPr>
          <w:ins w:id="1031" w:author="Dmitry Tebaykin" w:date="2016-12-15T19:46:00Z"/>
          <w:rFonts w:eastAsia="Times New Roman"/>
          <w:rPrChange w:id="1032" w:author="Dmitry Tebaykin" w:date="2016-12-15T19:46:00Z">
            <w:rPr>
              <w:ins w:id="1033" w:author="Dmitry Tebaykin" w:date="2016-12-15T19:46:00Z"/>
              <w:rFonts w:eastAsia="Times New Roman"/>
            </w:rPr>
          </w:rPrChange>
        </w:rPr>
        <w:pPrChange w:id="1034" w:author="Dmitry Tebaykin" w:date="2016-12-15T19:46:00Z">
          <w:pPr>
            <w:widowControl w:val="0"/>
            <w:autoSpaceDE w:val="0"/>
            <w:autoSpaceDN w:val="0"/>
            <w:adjustRightInd w:val="0"/>
          </w:pPr>
        </w:pPrChange>
      </w:pPr>
      <w:ins w:id="1035" w:author="Dmitry Tebaykin" w:date="2016-12-15T19:46:00Z">
        <w:r w:rsidRPr="00377D86">
          <w:rPr>
            <w:rFonts w:eastAsia="Times New Roman"/>
            <w:rPrChange w:id="1036" w:author="Dmitry Tebaykin" w:date="2016-12-15T19:46:00Z">
              <w:rPr>
                <w:rFonts w:eastAsia="Times New Roman"/>
              </w:rPr>
            </w:rPrChange>
          </w:rPr>
          <w:t>Anderson, D.R., and Burnham, K.P. (2002). Avoiding pitfalls when using information-theoretic methods. J. Wildl. Manag. 912–918.</w:t>
        </w:r>
      </w:ins>
    </w:p>
    <w:p w14:paraId="130941C7" w14:textId="77777777" w:rsidR="00377D86" w:rsidRPr="00377D86" w:rsidRDefault="00377D86" w:rsidP="00377D86">
      <w:pPr>
        <w:pStyle w:val="Bibliography"/>
        <w:rPr>
          <w:ins w:id="1037" w:author="Dmitry Tebaykin" w:date="2016-12-15T19:46:00Z"/>
          <w:rFonts w:eastAsia="Times New Roman"/>
          <w:rPrChange w:id="1038" w:author="Dmitry Tebaykin" w:date="2016-12-15T19:46:00Z">
            <w:rPr>
              <w:ins w:id="1039" w:author="Dmitry Tebaykin" w:date="2016-12-15T19:46:00Z"/>
              <w:rFonts w:eastAsia="Times New Roman"/>
            </w:rPr>
          </w:rPrChange>
        </w:rPr>
        <w:pPrChange w:id="1040" w:author="Dmitry Tebaykin" w:date="2016-12-15T19:46:00Z">
          <w:pPr>
            <w:widowControl w:val="0"/>
            <w:autoSpaceDE w:val="0"/>
            <w:autoSpaceDN w:val="0"/>
            <w:adjustRightInd w:val="0"/>
          </w:pPr>
        </w:pPrChange>
      </w:pPr>
      <w:ins w:id="1041" w:author="Dmitry Tebaykin" w:date="2016-12-15T19:46:00Z">
        <w:r w:rsidRPr="00377D86">
          <w:rPr>
            <w:rFonts w:eastAsia="Times New Roman"/>
            <w:rPrChange w:id="1042" w:author="Dmitry Tebaykin" w:date="2016-12-15T19:46:00Z">
              <w:rPr>
                <w:rFonts w:eastAsia="Times New Roman"/>
              </w:rPr>
            </w:rPrChange>
          </w:rPr>
          <w:t xml:space="preserve">André, V.M., Cepeda, C., Cummings, D.M., Jocoy, E.L., Fisher, Y.E., William Yang, X., and Levine, M.S. (2010). Dopamine modulation of excitatory currents in the striatum is dictated by the expression of D1 or D2 receptors and modified by endocannabinoids. Eur. J. Neurosci. </w:t>
        </w:r>
        <w:r w:rsidRPr="00377D86">
          <w:rPr>
            <w:rFonts w:eastAsia="Times New Roman"/>
            <w:i/>
            <w:iCs/>
            <w:rPrChange w:id="1043" w:author="Dmitry Tebaykin" w:date="2016-12-15T19:46:00Z">
              <w:rPr>
                <w:rFonts w:eastAsia="Times New Roman"/>
                <w:i/>
                <w:iCs/>
              </w:rPr>
            </w:rPrChange>
          </w:rPr>
          <w:t>31</w:t>
        </w:r>
        <w:r w:rsidRPr="00377D86">
          <w:rPr>
            <w:rFonts w:eastAsia="Times New Roman"/>
            <w:rPrChange w:id="1044" w:author="Dmitry Tebaykin" w:date="2016-12-15T19:46:00Z">
              <w:rPr>
                <w:rFonts w:eastAsia="Times New Roman"/>
              </w:rPr>
            </w:rPrChange>
          </w:rPr>
          <w:t>, 14–28.</w:t>
        </w:r>
      </w:ins>
    </w:p>
    <w:p w14:paraId="652D2DEF" w14:textId="77777777" w:rsidR="00377D86" w:rsidRPr="00377D86" w:rsidRDefault="00377D86" w:rsidP="00377D86">
      <w:pPr>
        <w:pStyle w:val="Bibliography"/>
        <w:rPr>
          <w:ins w:id="1045" w:author="Dmitry Tebaykin" w:date="2016-12-15T19:46:00Z"/>
          <w:rFonts w:eastAsia="Times New Roman"/>
          <w:rPrChange w:id="1046" w:author="Dmitry Tebaykin" w:date="2016-12-15T19:46:00Z">
            <w:rPr>
              <w:ins w:id="1047" w:author="Dmitry Tebaykin" w:date="2016-12-15T19:46:00Z"/>
              <w:rFonts w:eastAsia="Times New Roman"/>
            </w:rPr>
          </w:rPrChange>
        </w:rPr>
        <w:pPrChange w:id="1048" w:author="Dmitry Tebaykin" w:date="2016-12-15T19:46:00Z">
          <w:pPr>
            <w:widowControl w:val="0"/>
            <w:autoSpaceDE w:val="0"/>
            <w:autoSpaceDN w:val="0"/>
            <w:adjustRightInd w:val="0"/>
          </w:pPr>
        </w:pPrChange>
      </w:pPr>
      <w:ins w:id="1049" w:author="Dmitry Tebaykin" w:date="2016-12-15T19:46:00Z">
        <w:r w:rsidRPr="00377D86">
          <w:rPr>
            <w:rFonts w:eastAsia="Times New Roman"/>
            <w:rPrChange w:id="1050" w:author="Dmitry Tebaykin" w:date="2016-12-15T19:46:00Z">
              <w:rPr>
                <w:rFonts w:eastAsia="Times New Roman"/>
              </w:rPr>
            </w:rPrChange>
          </w:rPr>
          <w:t xml:space="preserve">Archer, K.J., and Kimes, R.V. (2008). Empirical Characterization of Random Forest Variable Importance Measures. Comput Stat Data Anal </w:t>
        </w:r>
        <w:r w:rsidRPr="00377D86">
          <w:rPr>
            <w:rFonts w:eastAsia="Times New Roman"/>
            <w:i/>
            <w:iCs/>
            <w:rPrChange w:id="1051" w:author="Dmitry Tebaykin" w:date="2016-12-15T19:46:00Z">
              <w:rPr>
                <w:rFonts w:eastAsia="Times New Roman"/>
                <w:i/>
                <w:iCs/>
              </w:rPr>
            </w:rPrChange>
          </w:rPr>
          <w:t>52</w:t>
        </w:r>
        <w:r w:rsidRPr="00377D86">
          <w:rPr>
            <w:rFonts w:eastAsia="Times New Roman"/>
            <w:rPrChange w:id="1052" w:author="Dmitry Tebaykin" w:date="2016-12-15T19:46:00Z">
              <w:rPr>
                <w:rFonts w:eastAsia="Times New Roman"/>
              </w:rPr>
            </w:rPrChange>
          </w:rPr>
          <w:t>, 2249–2260.</w:t>
        </w:r>
      </w:ins>
    </w:p>
    <w:p w14:paraId="11480979" w14:textId="77777777" w:rsidR="00377D86" w:rsidRPr="00377D86" w:rsidRDefault="00377D86" w:rsidP="00377D86">
      <w:pPr>
        <w:pStyle w:val="Bibliography"/>
        <w:rPr>
          <w:ins w:id="1053" w:author="Dmitry Tebaykin" w:date="2016-12-15T19:46:00Z"/>
          <w:rFonts w:eastAsia="Times New Roman"/>
          <w:rPrChange w:id="1054" w:author="Dmitry Tebaykin" w:date="2016-12-15T19:46:00Z">
            <w:rPr>
              <w:ins w:id="1055" w:author="Dmitry Tebaykin" w:date="2016-12-15T19:46:00Z"/>
              <w:rFonts w:eastAsia="Times New Roman"/>
            </w:rPr>
          </w:rPrChange>
        </w:rPr>
        <w:pPrChange w:id="1056" w:author="Dmitry Tebaykin" w:date="2016-12-15T19:46:00Z">
          <w:pPr>
            <w:widowControl w:val="0"/>
            <w:autoSpaceDE w:val="0"/>
            <w:autoSpaceDN w:val="0"/>
            <w:adjustRightInd w:val="0"/>
          </w:pPr>
        </w:pPrChange>
      </w:pPr>
      <w:ins w:id="1057" w:author="Dmitry Tebaykin" w:date="2016-12-15T19:46:00Z">
        <w:r w:rsidRPr="00377D86">
          <w:rPr>
            <w:rFonts w:eastAsia="Times New Roman"/>
            <w:rPrChange w:id="1058" w:author="Dmitry Tebaykin" w:date="2016-12-15T19:46:00Z">
              <w:rPr>
                <w:rFonts w:eastAsia="Times New Roman"/>
              </w:rPr>
            </w:rPrChange>
          </w:rPr>
          <w:t xml:space="preserve">Armentia, M.L.D., and Sah, P. (2004). Firing Properties and Connectivity of Neurons in the Rat Lateral Central Nucleus of the Amygdala. J. Neurophysiol. </w:t>
        </w:r>
        <w:r w:rsidRPr="00377D86">
          <w:rPr>
            <w:rFonts w:eastAsia="Times New Roman"/>
            <w:i/>
            <w:iCs/>
            <w:rPrChange w:id="1059" w:author="Dmitry Tebaykin" w:date="2016-12-15T19:46:00Z">
              <w:rPr>
                <w:rFonts w:eastAsia="Times New Roman"/>
                <w:i/>
                <w:iCs/>
              </w:rPr>
            </w:rPrChange>
          </w:rPr>
          <w:t>92</w:t>
        </w:r>
        <w:r w:rsidRPr="00377D86">
          <w:rPr>
            <w:rFonts w:eastAsia="Times New Roman"/>
            <w:rPrChange w:id="1060" w:author="Dmitry Tebaykin" w:date="2016-12-15T19:46:00Z">
              <w:rPr>
                <w:rFonts w:eastAsia="Times New Roman"/>
              </w:rPr>
            </w:rPrChange>
          </w:rPr>
          <w:t>, 1285–1294.</w:t>
        </w:r>
      </w:ins>
    </w:p>
    <w:p w14:paraId="13A02873" w14:textId="77777777" w:rsidR="00377D86" w:rsidRPr="00377D86" w:rsidRDefault="00377D86" w:rsidP="00377D86">
      <w:pPr>
        <w:pStyle w:val="Bibliography"/>
        <w:rPr>
          <w:ins w:id="1061" w:author="Dmitry Tebaykin" w:date="2016-12-15T19:46:00Z"/>
          <w:rFonts w:eastAsia="Times New Roman"/>
          <w:rPrChange w:id="1062" w:author="Dmitry Tebaykin" w:date="2016-12-15T19:46:00Z">
            <w:rPr>
              <w:ins w:id="1063" w:author="Dmitry Tebaykin" w:date="2016-12-15T19:46:00Z"/>
              <w:rFonts w:eastAsia="Times New Roman"/>
            </w:rPr>
          </w:rPrChange>
        </w:rPr>
        <w:pPrChange w:id="1064" w:author="Dmitry Tebaykin" w:date="2016-12-15T19:46:00Z">
          <w:pPr>
            <w:widowControl w:val="0"/>
            <w:autoSpaceDE w:val="0"/>
            <w:autoSpaceDN w:val="0"/>
            <w:adjustRightInd w:val="0"/>
          </w:pPr>
        </w:pPrChange>
      </w:pPr>
      <w:ins w:id="1065" w:author="Dmitry Tebaykin" w:date="2016-12-15T19:46:00Z">
        <w:r w:rsidRPr="00377D86">
          <w:rPr>
            <w:rFonts w:eastAsia="Times New Roman"/>
            <w:rPrChange w:id="1066" w:author="Dmitry Tebaykin" w:date="2016-12-15T19:46:00Z">
              <w:rPr>
                <w:rFonts w:eastAsia="Times New Roman"/>
              </w:rPr>
            </w:rPrChange>
          </w:rPr>
          <w:t>Bird, S. (2006). NLTK: the natural language toolkit. (Association for Computational Linguistics), pp. 69–72.</w:t>
        </w:r>
      </w:ins>
    </w:p>
    <w:p w14:paraId="023C6DD1" w14:textId="77777777" w:rsidR="00377D86" w:rsidRPr="00377D86" w:rsidRDefault="00377D86" w:rsidP="00377D86">
      <w:pPr>
        <w:pStyle w:val="Bibliography"/>
        <w:rPr>
          <w:ins w:id="1067" w:author="Dmitry Tebaykin" w:date="2016-12-15T19:46:00Z"/>
          <w:rFonts w:eastAsia="Times New Roman"/>
          <w:rPrChange w:id="1068" w:author="Dmitry Tebaykin" w:date="2016-12-15T19:46:00Z">
            <w:rPr>
              <w:ins w:id="1069" w:author="Dmitry Tebaykin" w:date="2016-12-15T19:46:00Z"/>
              <w:rFonts w:eastAsia="Times New Roman"/>
            </w:rPr>
          </w:rPrChange>
        </w:rPr>
        <w:pPrChange w:id="1070" w:author="Dmitry Tebaykin" w:date="2016-12-15T19:46:00Z">
          <w:pPr>
            <w:widowControl w:val="0"/>
            <w:autoSpaceDE w:val="0"/>
            <w:autoSpaceDN w:val="0"/>
            <w:adjustRightInd w:val="0"/>
          </w:pPr>
        </w:pPrChange>
      </w:pPr>
      <w:ins w:id="1071" w:author="Dmitry Tebaykin" w:date="2016-12-15T19:46:00Z">
        <w:r w:rsidRPr="00377D86">
          <w:rPr>
            <w:rFonts w:eastAsia="Times New Roman"/>
            <w:rPrChange w:id="1072" w:author="Dmitry Tebaykin" w:date="2016-12-15T19:46:00Z">
              <w:rPr>
                <w:rFonts w:eastAsia="Times New Roman"/>
              </w:rPr>
            </w:rPrChange>
          </w:rPr>
          <w:t xml:space="preserve">Boehlen, A., Henneberger, C., Heinemann, U., and Erchova, I. (2013). Contribution of near-threshold currents to intrinsic oscillatory activity in rat medial entorhinal cortex layer II stellate cells. J. Neurophysiol. </w:t>
        </w:r>
        <w:r w:rsidRPr="00377D86">
          <w:rPr>
            <w:rFonts w:eastAsia="Times New Roman"/>
            <w:i/>
            <w:iCs/>
            <w:rPrChange w:id="1073" w:author="Dmitry Tebaykin" w:date="2016-12-15T19:46:00Z">
              <w:rPr>
                <w:rFonts w:eastAsia="Times New Roman"/>
                <w:i/>
                <w:iCs/>
              </w:rPr>
            </w:rPrChange>
          </w:rPr>
          <w:t>109</w:t>
        </w:r>
        <w:r w:rsidRPr="00377D86">
          <w:rPr>
            <w:rFonts w:eastAsia="Times New Roman"/>
            <w:rPrChange w:id="1074" w:author="Dmitry Tebaykin" w:date="2016-12-15T19:46:00Z">
              <w:rPr>
                <w:rFonts w:eastAsia="Times New Roman"/>
              </w:rPr>
            </w:rPrChange>
          </w:rPr>
          <w:t>, 445–463.</w:t>
        </w:r>
      </w:ins>
    </w:p>
    <w:p w14:paraId="634D9A94" w14:textId="77777777" w:rsidR="00377D86" w:rsidRPr="00377D86" w:rsidRDefault="00377D86" w:rsidP="00377D86">
      <w:pPr>
        <w:pStyle w:val="Bibliography"/>
        <w:rPr>
          <w:ins w:id="1075" w:author="Dmitry Tebaykin" w:date="2016-12-15T19:46:00Z"/>
          <w:rFonts w:eastAsia="Times New Roman"/>
          <w:rPrChange w:id="1076" w:author="Dmitry Tebaykin" w:date="2016-12-15T19:46:00Z">
            <w:rPr>
              <w:ins w:id="1077" w:author="Dmitry Tebaykin" w:date="2016-12-15T19:46:00Z"/>
              <w:rFonts w:eastAsia="Times New Roman"/>
            </w:rPr>
          </w:rPrChange>
        </w:rPr>
        <w:pPrChange w:id="1078" w:author="Dmitry Tebaykin" w:date="2016-12-15T19:46:00Z">
          <w:pPr>
            <w:widowControl w:val="0"/>
            <w:autoSpaceDE w:val="0"/>
            <w:autoSpaceDN w:val="0"/>
            <w:adjustRightInd w:val="0"/>
          </w:pPr>
        </w:pPrChange>
      </w:pPr>
      <w:ins w:id="1079" w:author="Dmitry Tebaykin" w:date="2016-12-15T19:46:00Z">
        <w:r w:rsidRPr="00377D86">
          <w:rPr>
            <w:rFonts w:eastAsia="Times New Roman"/>
            <w:rPrChange w:id="1080" w:author="Dmitry Tebaykin" w:date="2016-12-15T19:46:00Z">
              <w:rPr>
                <w:rFonts w:eastAsia="Times New Roman"/>
              </w:rPr>
            </w:rPrChange>
          </w:rPr>
          <w:t>Bonferroni, C.E. (1936). Teoria statistica delle classi e calcolo delle probabilita (Libreria internazionale Seeber).</w:t>
        </w:r>
      </w:ins>
    </w:p>
    <w:p w14:paraId="33300DB0" w14:textId="77777777" w:rsidR="00377D86" w:rsidRPr="00377D86" w:rsidRDefault="00377D86" w:rsidP="00377D86">
      <w:pPr>
        <w:pStyle w:val="Bibliography"/>
        <w:rPr>
          <w:ins w:id="1081" w:author="Dmitry Tebaykin" w:date="2016-12-15T19:46:00Z"/>
          <w:rFonts w:eastAsia="Times New Roman"/>
          <w:rPrChange w:id="1082" w:author="Dmitry Tebaykin" w:date="2016-12-15T19:46:00Z">
            <w:rPr>
              <w:ins w:id="1083" w:author="Dmitry Tebaykin" w:date="2016-12-15T19:46:00Z"/>
              <w:rFonts w:eastAsia="Times New Roman"/>
            </w:rPr>
          </w:rPrChange>
        </w:rPr>
        <w:pPrChange w:id="1084" w:author="Dmitry Tebaykin" w:date="2016-12-15T19:46:00Z">
          <w:pPr>
            <w:widowControl w:val="0"/>
            <w:autoSpaceDE w:val="0"/>
            <w:autoSpaceDN w:val="0"/>
            <w:adjustRightInd w:val="0"/>
          </w:pPr>
        </w:pPrChange>
      </w:pPr>
      <w:ins w:id="1085" w:author="Dmitry Tebaykin" w:date="2016-12-15T19:46:00Z">
        <w:r w:rsidRPr="00377D86">
          <w:rPr>
            <w:rFonts w:eastAsia="Times New Roman"/>
            <w:rPrChange w:id="1086" w:author="Dmitry Tebaykin" w:date="2016-12-15T19:46:00Z">
              <w:rPr>
                <w:rFonts w:eastAsia="Times New Roman"/>
              </w:rPr>
            </w:rPrChange>
          </w:rPr>
          <w:t xml:space="preserve">Booth, C.A., Brown, J.T., and Randall, A.D. (2014). Neurophysiological modification of CA1 pyramidal neurons in a transgenic mouse expressing a truncated form of disrupted-in-schizophrenia 1. Eur. J. Neurosci. </w:t>
        </w:r>
        <w:r w:rsidRPr="00377D86">
          <w:rPr>
            <w:rFonts w:eastAsia="Times New Roman"/>
            <w:i/>
            <w:iCs/>
            <w:rPrChange w:id="1087" w:author="Dmitry Tebaykin" w:date="2016-12-15T19:46:00Z">
              <w:rPr>
                <w:rFonts w:eastAsia="Times New Roman"/>
                <w:i/>
                <w:iCs/>
              </w:rPr>
            </w:rPrChange>
          </w:rPr>
          <w:t>39</w:t>
        </w:r>
        <w:r w:rsidRPr="00377D86">
          <w:rPr>
            <w:rFonts w:eastAsia="Times New Roman"/>
            <w:rPrChange w:id="1088" w:author="Dmitry Tebaykin" w:date="2016-12-15T19:46:00Z">
              <w:rPr>
                <w:rFonts w:eastAsia="Times New Roman"/>
              </w:rPr>
            </w:rPrChange>
          </w:rPr>
          <w:t>, 1074–1090.</w:t>
        </w:r>
      </w:ins>
    </w:p>
    <w:p w14:paraId="5589F553" w14:textId="77777777" w:rsidR="00377D86" w:rsidRPr="00377D86" w:rsidRDefault="00377D86" w:rsidP="00377D86">
      <w:pPr>
        <w:pStyle w:val="Bibliography"/>
        <w:rPr>
          <w:ins w:id="1089" w:author="Dmitry Tebaykin" w:date="2016-12-15T19:46:00Z"/>
          <w:rFonts w:eastAsia="Times New Roman"/>
          <w:rPrChange w:id="1090" w:author="Dmitry Tebaykin" w:date="2016-12-15T19:46:00Z">
            <w:rPr>
              <w:ins w:id="1091" w:author="Dmitry Tebaykin" w:date="2016-12-15T19:46:00Z"/>
              <w:rFonts w:eastAsia="Times New Roman"/>
            </w:rPr>
          </w:rPrChange>
        </w:rPr>
        <w:pPrChange w:id="1092" w:author="Dmitry Tebaykin" w:date="2016-12-15T19:46:00Z">
          <w:pPr>
            <w:widowControl w:val="0"/>
            <w:autoSpaceDE w:val="0"/>
            <w:autoSpaceDN w:val="0"/>
            <w:adjustRightInd w:val="0"/>
          </w:pPr>
        </w:pPrChange>
      </w:pPr>
      <w:ins w:id="1093" w:author="Dmitry Tebaykin" w:date="2016-12-15T19:46:00Z">
        <w:r w:rsidRPr="00377D86">
          <w:rPr>
            <w:rFonts w:eastAsia="Times New Roman"/>
            <w:rPrChange w:id="1094" w:author="Dmitry Tebaykin" w:date="2016-12-15T19:46:00Z">
              <w:rPr>
                <w:rFonts w:eastAsia="Times New Roman"/>
              </w:rPr>
            </w:rPrChange>
          </w:rPr>
          <w:t xml:space="preserve">Breiman, L. (2001). Random Forests. Mach. Learn. </w:t>
        </w:r>
        <w:r w:rsidRPr="00377D86">
          <w:rPr>
            <w:rFonts w:eastAsia="Times New Roman"/>
            <w:i/>
            <w:iCs/>
            <w:rPrChange w:id="1095" w:author="Dmitry Tebaykin" w:date="2016-12-15T19:46:00Z">
              <w:rPr>
                <w:rFonts w:eastAsia="Times New Roman"/>
                <w:i/>
                <w:iCs/>
              </w:rPr>
            </w:rPrChange>
          </w:rPr>
          <w:t>45</w:t>
        </w:r>
        <w:r w:rsidRPr="00377D86">
          <w:rPr>
            <w:rFonts w:eastAsia="Times New Roman"/>
            <w:rPrChange w:id="1096" w:author="Dmitry Tebaykin" w:date="2016-12-15T19:46:00Z">
              <w:rPr>
                <w:rFonts w:eastAsia="Times New Roman"/>
              </w:rPr>
            </w:rPrChange>
          </w:rPr>
          <w:t>, 5–32.</w:t>
        </w:r>
      </w:ins>
    </w:p>
    <w:p w14:paraId="28954992" w14:textId="77777777" w:rsidR="00377D86" w:rsidRPr="00377D86" w:rsidRDefault="00377D86" w:rsidP="00377D86">
      <w:pPr>
        <w:pStyle w:val="Bibliography"/>
        <w:rPr>
          <w:ins w:id="1097" w:author="Dmitry Tebaykin" w:date="2016-12-15T19:46:00Z"/>
          <w:rFonts w:eastAsia="Times New Roman"/>
          <w:rPrChange w:id="1098" w:author="Dmitry Tebaykin" w:date="2016-12-15T19:46:00Z">
            <w:rPr>
              <w:ins w:id="1099" w:author="Dmitry Tebaykin" w:date="2016-12-15T19:46:00Z"/>
              <w:rFonts w:eastAsia="Times New Roman"/>
            </w:rPr>
          </w:rPrChange>
        </w:rPr>
        <w:pPrChange w:id="1100" w:author="Dmitry Tebaykin" w:date="2016-12-15T19:46:00Z">
          <w:pPr>
            <w:widowControl w:val="0"/>
            <w:autoSpaceDE w:val="0"/>
            <w:autoSpaceDN w:val="0"/>
            <w:adjustRightInd w:val="0"/>
          </w:pPr>
        </w:pPrChange>
      </w:pPr>
      <w:ins w:id="1101" w:author="Dmitry Tebaykin" w:date="2016-12-15T19:46:00Z">
        <w:r w:rsidRPr="00377D86">
          <w:rPr>
            <w:rFonts w:eastAsia="Times New Roman"/>
            <w:rPrChange w:id="1102" w:author="Dmitry Tebaykin" w:date="2016-12-15T19:46:00Z">
              <w:rPr>
                <w:rFonts w:eastAsia="Times New Roman"/>
              </w:rPr>
            </w:rPrChange>
          </w:rPr>
          <w:lastRenderedPageBreak/>
          <w:t xml:space="preserve">Burdakov, D., Luckman, S.M., and Verkhratsky, A. (2005). Glucose-sensing neurons of the hypothalamus. Philos. Trans. R. Soc. B Biol. Sci. </w:t>
        </w:r>
        <w:r w:rsidRPr="00377D86">
          <w:rPr>
            <w:rFonts w:eastAsia="Times New Roman"/>
            <w:i/>
            <w:iCs/>
            <w:rPrChange w:id="1103" w:author="Dmitry Tebaykin" w:date="2016-12-15T19:46:00Z">
              <w:rPr>
                <w:rFonts w:eastAsia="Times New Roman"/>
                <w:i/>
                <w:iCs/>
              </w:rPr>
            </w:rPrChange>
          </w:rPr>
          <w:t>360</w:t>
        </w:r>
        <w:r w:rsidRPr="00377D86">
          <w:rPr>
            <w:rFonts w:eastAsia="Times New Roman"/>
            <w:rPrChange w:id="1104" w:author="Dmitry Tebaykin" w:date="2016-12-15T19:46:00Z">
              <w:rPr>
                <w:rFonts w:eastAsia="Times New Roman"/>
              </w:rPr>
            </w:rPrChange>
          </w:rPr>
          <w:t>, 2227–2235.</w:t>
        </w:r>
      </w:ins>
    </w:p>
    <w:p w14:paraId="02342668" w14:textId="77777777" w:rsidR="00377D86" w:rsidRPr="00377D86" w:rsidRDefault="00377D86" w:rsidP="00377D86">
      <w:pPr>
        <w:pStyle w:val="Bibliography"/>
        <w:rPr>
          <w:ins w:id="1105" w:author="Dmitry Tebaykin" w:date="2016-12-15T19:46:00Z"/>
          <w:rFonts w:eastAsia="Times New Roman"/>
          <w:rPrChange w:id="1106" w:author="Dmitry Tebaykin" w:date="2016-12-15T19:46:00Z">
            <w:rPr>
              <w:ins w:id="1107" w:author="Dmitry Tebaykin" w:date="2016-12-15T19:46:00Z"/>
              <w:rFonts w:eastAsia="Times New Roman"/>
            </w:rPr>
          </w:rPrChange>
        </w:rPr>
        <w:pPrChange w:id="1108" w:author="Dmitry Tebaykin" w:date="2016-12-15T19:46:00Z">
          <w:pPr>
            <w:widowControl w:val="0"/>
            <w:autoSpaceDE w:val="0"/>
            <w:autoSpaceDN w:val="0"/>
            <w:adjustRightInd w:val="0"/>
          </w:pPr>
        </w:pPrChange>
      </w:pPr>
      <w:ins w:id="1109" w:author="Dmitry Tebaykin" w:date="2016-12-15T19:46:00Z">
        <w:r w:rsidRPr="00377D86">
          <w:rPr>
            <w:rFonts w:eastAsia="Times New Roman"/>
            <w:rPrChange w:id="1110" w:author="Dmitry Tebaykin" w:date="2016-12-15T19:46:00Z">
              <w:rPr>
                <w:rFonts w:eastAsia="Times New Roman"/>
              </w:rPr>
            </w:rPrChange>
          </w:rPr>
          <w:t xml:space="preserve">Burnham, K.P., and Anderson, D.R. (2004). Multimodel inference understanding AIC and BIC in model selection. Sociol. Methods Res. </w:t>
        </w:r>
        <w:r w:rsidRPr="00377D86">
          <w:rPr>
            <w:rFonts w:eastAsia="Times New Roman"/>
            <w:i/>
            <w:iCs/>
            <w:rPrChange w:id="1111" w:author="Dmitry Tebaykin" w:date="2016-12-15T19:46:00Z">
              <w:rPr>
                <w:rFonts w:eastAsia="Times New Roman"/>
                <w:i/>
                <w:iCs/>
              </w:rPr>
            </w:rPrChange>
          </w:rPr>
          <w:t>33</w:t>
        </w:r>
        <w:r w:rsidRPr="00377D86">
          <w:rPr>
            <w:rFonts w:eastAsia="Times New Roman"/>
            <w:rPrChange w:id="1112" w:author="Dmitry Tebaykin" w:date="2016-12-15T19:46:00Z">
              <w:rPr>
                <w:rFonts w:eastAsia="Times New Roman"/>
              </w:rPr>
            </w:rPrChange>
          </w:rPr>
          <w:t>, 261–304.</w:t>
        </w:r>
      </w:ins>
    </w:p>
    <w:p w14:paraId="25B21862" w14:textId="77777777" w:rsidR="00377D86" w:rsidRPr="00377D86" w:rsidRDefault="00377D86" w:rsidP="00377D86">
      <w:pPr>
        <w:pStyle w:val="Bibliography"/>
        <w:rPr>
          <w:ins w:id="1113" w:author="Dmitry Tebaykin" w:date="2016-12-15T19:46:00Z"/>
          <w:rFonts w:eastAsia="Times New Roman"/>
          <w:rPrChange w:id="1114" w:author="Dmitry Tebaykin" w:date="2016-12-15T19:46:00Z">
            <w:rPr>
              <w:ins w:id="1115" w:author="Dmitry Tebaykin" w:date="2016-12-15T19:46:00Z"/>
              <w:rFonts w:eastAsia="Times New Roman"/>
            </w:rPr>
          </w:rPrChange>
        </w:rPr>
        <w:pPrChange w:id="1116" w:author="Dmitry Tebaykin" w:date="2016-12-15T19:46:00Z">
          <w:pPr>
            <w:widowControl w:val="0"/>
            <w:autoSpaceDE w:val="0"/>
            <w:autoSpaceDN w:val="0"/>
            <w:adjustRightInd w:val="0"/>
          </w:pPr>
        </w:pPrChange>
      </w:pPr>
      <w:ins w:id="1117" w:author="Dmitry Tebaykin" w:date="2016-12-15T19:46:00Z">
        <w:r w:rsidRPr="00377D86">
          <w:rPr>
            <w:rFonts w:eastAsia="Times New Roman"/>
            <w:rPrChange w:id="1118" w:author="Dmitry Tebaykin" w:date="2016-12-15T19:46:00Z">
              <w:rPr>
                <w:rFonts w:eastAsia="Times New Roman"/>
              </w:rPr>
            </w:rPrChange>
          </w:rPr>
          <w:t xml:space="preserve">Cembrowski, M.S., Bachman, J.L., Wang, L., Sugino, K., Shields, B.C., and Spruston, N. (2016). Spatial gene-expression gradients underlie prominent heterogeneity of CA1 pyramidal neurons. Neuron </w:t>
        </w:r>
        <w:r w:rsidRPr="00377D86">
          <w:rPr>
            <w:rFonts w:eastAsia="Times New Roman"/>
            <w:i/>
            <w:iCs/>
            <w:rPrChange w:id="1119" w:author="Dmitry Tebaykin" w:date="2016-12-15T19:46:00Z">
              <w:rPr>
                <w:rFonts w:eastAsia="Times New Roman"/>
                <w:i/>
                <w:iCs/>
              </w:rPr>
            </w:rPrChange>
          </w:rPr>
          <w:t>89</w:t>
        </w:r>
        <w:r w:rsidRPr="00377D86">
          <w:rPr>
            <w:rFonts w:eastAsia="Times New Roman"/>
            <w:rPrChange w:id="1120" w:author="Dmitry Tebaykin" w:date="2016-12-15T19:46:00Z">
              <w:rPr>
                <w:rFonts w:eastAsia="Times New Roman"/>
              </w:rPr>
            </w:rPrChange>
          </w:rPr>
          <w:t>, 351–368.</w:t>
        </w:r>
      </w:ins>
    </w:p>
    <w:p w14:paraId="3C5E2EB6" w14:textId="77777777" w:rsidR="00377D86" w:rsidRPr="00377D86" w:rsidRDefault="00377D86" w:rsidP="00377D86">
      <w:pPr>
        <w:pStyle w:val="Bibliography"/>
        <w:rPr>
          <w:ins w:id="1121" w:author="Dmitry Tebaykin" w:date="2016-12-15T19:46:00Z"/>
          <w:rFonts w:eastAsia="Times New Roman"/>
          <w:rPrChange w:id="1122" w:author="Dmitry Tebaykin" w:date="2016-12-15T19:46:00Z">
            <w:rPr>
              <w:ins w:id="1123" w:author="Dmitry Tebaykin" w:date="2016-12-15T19:46:00Z"/>
              <w:rFonts w:eastAsia="Times New Roman"/>
            </w:rPr>
          </w:rPrChange>
        </w:rPr>
        <w:pPrChange w:id="1124" w:author="Dmitry Tebaykin" w:date="2016-12-15T19:46:00Z">
          <w:pPr>
            <w:widowControl w:val="0"/>
            <w:autoSpaceDE w:val="0"/>
            <w:autoSpaceDN w:val="0"/>
            <w:adjustRightInd w:val="0"/>
          </w:pPr>
        </w:pPrChange>
      </w:pPr>
      <w:ins w:id="1125" w:author="Dmitry Tebaykin" w:date="2016-12-15T19:46:00Z">
        <w:r w:rsidRPr="00377D86">
          <w:rPr>
            <w:rFonts w:eastAsia="Times New Roman"/>
            <w:rPrChange w:id="1126" w:author="Dmitry Tebaykin" w:date="2016-12-15T19:46:00Z">
              <w:rPr>
                <w:rFonts w:eastAsia="Times New Roman"/>
              </w:rPr>
            </w:rPrChange>
          </w:rPr>
          <w:t xml:space="preserve">CHANDLER, R.C. (1995). Practical considerations in the use of simultaneous inference for multiple tests. Anim. Behav. </w:t>
        </w:r>
        <w:r w:rsidRPr="00377D86">
          <w:rPr>
            <w:rFonts w:eastAsia="Times New Roman"/>
            <w:i/>
            <w:iCs/>
            <w:rPrChange w:id="1127" w:author="Dmitry Tebaykin" w:date="2016-12-15T19:46:00Z">
              <w:rPr>
                <w:rFonts w:eastAsia="Times New Roman"/>
                <w:i/>
                <w:iCs/>
              </w:rPr>
            </w:rPrChange>
          </w:rPr>
          <w:t>49</w:t>
        </w:r>
        <w:r w:rsidRPr="00377D86">
          <w:rPr>
            <w:rFonts w:eastAsia="Times New Roman"/>
            <w:rPrChange w:id="1128" w:author="Dmitry Tebaykin" w:date="2016-12-15T19:46:00Z">
              <w:rPr>
                <w:rFonts w:eastAsia="Times New Roman"/>
              </w:rPr>
            </w:rPrChange>
          </w:rPr>
          <w:t>, 524–527.</w:t>
        </w:r>
      </w:ins>
    </w:p>
    <w:p w14:paraId="0432D510" w14:textId="77777777" w:rsidR="00377D86" w:rsidRPr="00377D86" w:rsidRDefault="00377D86" w:rsidP="00377D86">
      <w:pPr>
        <w:pStyle w:val="Bibliography"/>
        <w:rPr>
          <w:ins w:id="1129" w:author="Dmitry Tebaykin" w:date="2016-12-15T19:46:00Z"/>
          <w:rFonts w:eastAsia="Times New Roman"/>
          <w:rPrChange w:id="1130" w:author="Dmitry Tebaykin" w:date="2016-12-15T19:46:00Z">
            <w:rPr>
              <w:ins w:id="1131" w:author="Dmitry Tebaykin" w:date="2016-12-15T19:46:00Z"/>
              <w:rFonts w:eastAsia="Times New Roman"/>
            </w:rPr>
          </w:rPrChange>
        </w:rPr>
        <w:pPrChange w:id="1132" w:author="Dmitry Tebaykin" w:date="2016-12-15T19:46:00Z">
          <w:pPr>
            <w:widowControl w:val="0"/>
            <w:autoSpaceDE w:val="0"/>
            <w:autoSpaceDN w:val="0"/>
            <w:adjustRightInd w:val="0"/>
          </w:pPr>
        </w:pPrChange>
      </w:pPr>
      <w:ins w:id="1133" w:author="Dmitry Tebaykin" w:date="2016-12-15T19:46:00Z">
        <w:r w:rsidRPr="00377D86">
          <w:rPr>
            <w:rFonts w:eastAsia="Times New Roman"/>
            <w:rPrChange w:id="1134" w:author="Dmitry Tebaykin" w:date="2016-12-15T19:46:00Z">
              <w:rPr>
                <w:rFonts w:eastAsia="Times New Roman"/>
              </w:rPr>
            </w:rPrChange>
          </w:rPr>
          <w:t xml:space="preserve">Cooper, D.C., Moore, S.J., Staff, N.P., and Spruston, N. (2003). Psychostimulant-induced plasticity of intrinsic neuronal excitability in ventral subiculum. J. Neurosci. Off. J. Soc. Neurosci. </w:t>
        </w:r>
        <w:r w:rsidRPr="00377D86">
          <w:rPr>
            <w:rFonts w:eastAsia="Times New Roman"/>
            <w:i/>
            <w:iCs/>
            <w:rPrChange w:id="1135" w:author="Dmitry Tebaykin" w:date="2016-12-15T19:46:00Z">
              <w:rPr>
                <w:rFonts w:eastAsia="Times New Roman"/>
                <w:i/>
                <w:iCs/>
              </w:rPr>
            </w:rPrChange>
          </w:rPr>
          <w:t>23</w:t>
        </w:r>
        <w:r w:rsidRPr="00377D86">
          <w:rPr>
            <w:rFonts w:eastAsia="Times New Roman"/>
            <w:rPrChange w:id="1136" w:author="Dmitry Tebaykin" w:date="2016-12-15T19:46:00Z">
              <w:rPr>
                <w:rFonts w:eastAsia="Times New Roman"/>
              </w:rPr>
            </w:rPrChange>
          </w:rPr>
          <w:t>, 9937–9946.</w:t>
        </w:r>
      </w:ins>
    </w:p>
    <w:p w14:paraId="2D246B3B" w14:textId="77777777" w:rsidR="00377D86" w:rsidRPr="00377D86" w:rsidRDefault="00377D86" w:rsidP="00377D86">
      <w:pPr>
        <w:pStyle w:val="Bibliography"/>
        <w:rPr>
          <w:ins w:id="1137" w:author="Dmitry Tebaykin" w:date="2016-12-15T19:46:00Z"/>
          <w:rFonts w:eastAsia="Times New Roman"/>
          <w:rPrChange w:id="1138" w:author="Dmitry Tebaykin" w:date="2016-12-15T19:46:00Z">
            <w:rPr>
              <w:ins w:id="1139" w:author="Dmitry Tebaykin" w:date="2016-12-15T19:46:00Z"/>
              <w:rFonts w:eastAsia="Times New Roman"/>
            </w:rPr>
          </w:rPrChange>
        </w:rPr>
        <w:pPrChange w:id="1140" w:author="Dmitry Tebaykin" w:date="2016-12-15T19:46:00Z">
          <w:pPr>
            <w:widowControl w:val="0"/>
            <w:autoSpaceDE w:val="0"/>
            <w:autoSpaceDN w:val="0"/>
            <w:adjustRightInd w:val="0"/>
          </w:pPr>
        </w:pPrChange>
      </w:pPr>
      <w:ins w:id="1141" w:author="Dmitry Tebaykin" w:date="2016-12-15T19:46:00Z">
        <w:r w:rsidRPr="00377D86">
          <w:rPr>
            <w:rFonts w:eastAsia="Times New Roman"/>
            <w:rPrChange w:id="1142" w:author="Dmitry Tebaykin" w:date="2016-12-15T19:46:00Z">
              <w:rPr>
                <w:rFonts w:eastAsia="Times New Roman"/>
              </w:rPr>
            </w:rPrChange>
          </w:rPr>
          <w:t xml:space="preserve">Cortes, C., and Vapnik, V. (1995). Support-vector networks. Mach. Learn. </w:t>
        </w:r>
        <w:r w:rsidRPr="00377D86">
          <w:rPr>
            <w:rFonts w:eastAsia="Times New Roman"/>
            <w:i/>
            <w:iCs/>
            <w:rPrChange w:id="1143" w:author="Dmitry Tebaykin" w:date="2016-12-15T19:46:00Z">
              <w:rPr>
                <w:rFonts w:eastAsia="Times New Roman"/>
                <w:i/>
                <w:iCs/>
              </w:rPr>
            </w:rPrChange>
          </w:rPr>
          <w:t>20</w:t>
        </w:r>
        <w:r w:rsidRPr="00377D86">
          <w:rPr>
            <w:rFonts w:eastAsia="Times New Roman"/>
            <w:rPrChange w:id="1144" w:author="Dmitry Tebaykin" w:date="2016-12-15T19:46:00Z">
              <w:rPr>
                <w:rFonts w:eastAsia="Times New Roman"/>
              </w:rPr>
            </w:rPrChange>
          </w:rPr>
          <w:t>, 273–297.</w:t>
        </w:r>
      </w:ins>
    </w:p>
    <w:p w14:paraId="6932748C" w14:textId="77777777" w:rsidR="00377D86" w:rsidRPr="00377D86" w:rsidRDefault="00377D86" w:rsidP="00377D86">
      <w:pPr>
        <w:pStyle w:val="Bibliography"/>
        <w:rPr>
          <w:ins w:id="1145" w:author="Dmitry Tebaykin" w:date="2016-12-15T19:46:00Z"/>
          <w:rFonts w:eastAsia="Times New Roman"/>
          <w:rPrChange w:id="1146" w:author="Dmitry Tebaykin" w:date="2016-12-15T19:46:00Z">
            <w:rPr>
              <w:ins w:id="1147" w:author="Dmitry Tebaykin" w:date="2016-12-15T19:46:00Z"/>
              <w:rFonts w:eastAsia="Times New Roman"/>
            </w:rPr>
          </w:rPrChange>
        </w:rPr>
        <w:pPrChange w:id="1148" w:author="Dmitry Tebaykin" w:date="2016-12-15T19:46:00Z">
          <w:pPr>
            <w:widowControl w:val="0"/>
            <w:autoSpaceDE w:val="0"/>
            <w:autoSpaceDN w:val="0"/>
            <w:adjustRightInd w:val="0"/>
          </w:pPr>
        </w:pPrChange>
      </w:pPr>
      <w:ins w:id="1149" w:author="Dmitry Tebaykin" w:date="2016-12-15T19:46:00Z">
        <w:r w:rsidRPr="00377D86">
          <w:rPr>
            <w:rFonts w:eastAsia="Times New Roman"/>
            <w:rPrChange w:id="1150" w:author="Dmitry Tebaykin" w:date="2016-12-15T19:46:00Z">
              <w:rPr>
                <w:rFonts w:eastAsia="Times New Roman"/>
              </w:rPr>
            </w:rPrChange>
          </w:rPr>
          <w:t xml:space="preserve">Cui, R.J., Li, X., and Appleyard, S.M. (2011). Ghrelin inhibits visceral afferent activation of catecholamine neurons in the solitary tract nucleus. J. Neurosci. </w:t>
        </w:r>
        <w:r w:rsidRPr="00377D86">
          <w:rPr>
            <w:rFonts w:eastAsia="Times New Roman"/>
            <w:i/>
            <w:iCs/>
            <w:rPrChange w:id="1151" w:author="Dmitry Tebaykin" w:date="2016-12-15T19:46:00Z">
              <w:rPr>
                <w:rFonts w:eastAsia="Times New Roman"/>
                <w:i/>
                <w:iCs/>
              </w:rPr>
            </w:rPrChange>
          </w:rPr>
          <w:t>31</w:t>
        </w:r>
        <w:r w:rsidRPr="00377D86">
          <w:rPr>
            <w:rFonts w:eastAsia="Times New Roman"/>
            <w:rPrChange w:id="1152" w:author="Dmitry Tebaykin" w:date="2016-12-15T19:46:00Z">
              <w:rPr>
                <w:rFonts w:eastAsia="Times New Roman"/>
              </w:rPr>
            </w:rPrChange>
          </w:rPr>
          <w:t>, 3484–3492.</w:t>
        </w:r>
      </w:ins>
    </w:p>
    <w:p w14:paraId="4FAE0EF4" w14:textId="77777777" w:rsidR="00377D86" w:rsidRPr="00377D86" w:rsidRDefault="00377D86" w:rsidP="00377D86">
      <w:pPr>
        <w:pStyle w:val="Bibliography"/>
        <w:rPr>
          <w:ins w:id="1153" w:author="Dmitry Tebaykin" w:date="2016-12-15T19:46:00Z"/>
          <w:rFonts w:eastAsia="Times New Roman"/>
          <w:rPrChange w:id="1154" w:author="Dmitry Tebaykin" w:date="2016-12-15T19:46:00Z">
            <w:rPr>
              <w:ins w:id="1155" w:author="Dmitry Tebaykin" w:date="2016-12-15T19:46:00Z"/>
              <w:rFonts w:eastAsia="Times New Roman"/>
            </w:rPr>
          </w:rPrChange>
        </w:rPr>
        <w:pPrChange w:id="1156" w:author="Dmitry Tebaykin" w:date="2016-12-15T19:46:00Z">
          <w:pPr>
            <w:widowControl w:val="0"/>
            <w:autoSpaceDE w:val="0"/>
            <w:autoSpaceDN w:val="0"/>
            <w:adjustRightInd w:val="0"/>
          </w:pPr>
        </w:pPrChange>
      </w:pPr>
      <w:ins w:id="1157" w:author="Dmitry Tebaykin" w:date="2016-12-15T19:46:00Z">
        <w:r w:rsidRPr="00377D86">
          <w:rPr>
            <w:rFonts w:eastAsia="Times New Roman"/>
            <w:rPrChange w:id="1158" w:author="Dmitry Tebaykin" w:date="2016-12-15T19:46:00Z">
              <w:rPr>
                <w:rFonts w:eastAsia="Times New Roman"/>
              </w:rPr>
            </w:rPrChange>
          </w:rPr>
          <w:t xml:space="preserve">David, S.V., and Hayden, B.Y. (2012). Neurotree: A Collaborative, Graphical Database of the Academic </w:t>
        </w:r>
        <w:r w:rsidRPr="00377D86">
          <w:rPr>
            <w:rFonts w:eastAsia="Times New Roman"/>
            <w:rPrChange w:id="1159" w:author="Dmitry Tebaykin" w:date="2016-12-15T19:46:00Z">
              <w:rPr>
                <w:rFonts w:eastAsia="Times New Roman"/>
              </w:rPr>
            </w:rPrChange>
          </w:rPr>
          <w:lastRenderedPageBreak/>
          <w:t xml:space="preserve">Genealogy of Neuroscience. PLOS ONE </w:t>
        </w:r>
        <w:r w:rsidRPr="00377D86">
          <w:rPr>
            <w:rFonts w:eastAsia="Times New Roman"/>
            <w:i/>
            <w:iCs/>
            <w:rPrChange w:id="1160" w:author="Dmitry Tebaykin" w:date="2016-12-15T19:46:00Z">
              <w:rPr>
                <w:rFonts w:eastAsia="Times New Roman"/>
                <w:i/>
                <w:iCs/>
              </w:rPr>
            </w:rPrChange>
          </w:rPr>
          <w:t>7</w:t>
        </w:r>
        <w:r w:rsidRPr="00377D86">
          <w:rPr>
            <w:rFonts w:eastAsia="Times New Roman"/>
            <w:rPrChange w:id="1161" w:author="Dmitry Tebaykin" w:date="2016-12-15T19:46:00Z">
              <w:rPr>
                <w:rFonts w:eastAsia="Times New Roman"/>
              </w:rPr>
            </w:rPrChange>
          </w:rPr>
          <w:t>, e46608.</w:t>
        </w:r>
      </w:ins>
    </w:p>
    <w:p w14:paraId="6380764A" w14:textId="77777777" w:rsidR="00377D86" w:rsidRPr="00377D86" w:rsidRDefault="00377D86" w:rsidP="00377D86">
      <w:pPr>
        <w:pStyle w:val="Bibliography"/>
        <w:rPr>
          <w:ins w:id="1162" w:author="Dmitry Tebaykin" w:date="2016-12-15T19:46:00Z"/>
          <w:rFonts w:eastAsia="Times New Roman"/>
          <w:rPrChange w:id="1163" w:author="Dmitry Tebaykin" w:date="2016-12-15T19:46:00Z">
            <w:rPr>
              <w:ins w:id="1164" w:author="Dmitry Tebaykin" w:date="2016-12-15T19:46:00Z"/>
              <w:rFonts w:eastAsia="Times New Roman"/>
            </w:rPr>
          </w:rPrChange>
        </w:rPr>
        <w:pPrChange w:id="1165" w:author="Dmitry Tebaykin" w:date="2016-12-15T19:46:00Z">
          <w:pPr>
            <w:widowControl w:val="0"/>
            <w:autoSpaceDE w:val="0"/>
            <w:autoSpaceDN w:val="0"/>
            <w:adjustRightInd w:val="0"/>
          </w:pPr>
        </w:pPrChange>
      </w:pPr>
      <w:ins w:id="1166" w:author="Dmitry Tebaykin" w:date="2016-12-15T19:46:00Z">
        <w:r w:rsidRPr="00377D86">
          <w:rPr>
            <w:rFonts w:eastAsia="Times New Roman"/>
            <w:rPrChange w:id="1167" w:author="Dmitry Tebaykin" w:date="2016-12-15T19:46:00Z">
              <w:rPr>
                <w:rFonts w:eastAsia="Times New Roman"/>
              </w:rPr>
            </w:rPrChange>
          </w:rPr>
          <w:t xml:space="preserve">Derchansky, M., Jahromi, S.S., Mamani, M., Shin, D.S., Sik, A., and Carlen, P.L. (2008). Transition to seizures in the isolated immature mouse hippocampus: a switch from dominant phasic inhibition to dominant phasic excitation. J. Physiol. </w:t>
        </w:r>
        <w:r w:rsidRPr="00377D86">
          <w:rPr>
            <w:rFonts w:eastAsia="Times New Roman"/>
            <w:i/>
            <w:iCs/>
            <w:rPrChange w:id="1168" w:author="Dmitry Tebaykin" w:date="2016-12-15T19:46:00Z">
              <w:rPr>
                <w:rFonts w:eastAsia="Times New Roman"/>
                <w:i/>
                <w:iCs/>
              </w:rPr>
            </w:rPrChange>
          </w:rPr>
          <w:t>586</w:t>
        </w:r>
        <w:r w:rsidRPr="00377D86">
          <w:rPr>
            <w:rFonts w:eastAsia="Times New Roman"/>
            <w:rPrChange w:id="1169" w:author="Dmitry Tebaykin" w:date="2016-12-15T19:46:00Z">
              <w:rPr>
                <w:rFonts w:eastAsia="Times New Roman"/>
              </w:rPr>
            </w:rPrChange>
          </w:rPr>
          <w:t>, 477–494.</w:t>
        </w:r>
      </w:ins>
    </w:p>
    <w:p w14:paraId="5246D1F1" w14:textId="77777777" w:rsidR="00377D86" w:rsidRPr="00377D86" w:rsidRDefault="00377D86" w:rsidP="00377D86">
      <w:pPr>
        <w:pStyle w:val="Bibliography"/>
        <w:rPr>
          <w:ins w:id="1170" w:author="Dmitry Tebaykin" w:date="2016-12-15T19:46:00Z"/>
          <w:rFonts w:eastAsia="Times New Roman"/>
          <w:rPrChange w:id="1171" w:author="Dmitry Tebaykin" w:date="2016-12-15T19:46:00Z">
            <w:rPr>
              <w:ins w:id="1172" w:author="Dmitry Tebaykin" w:date="2016-12-15T19:46:00Z"/>
              <w:rFonts w:eastAsia="Times New Roman"/>
            </w:rPr>
          </w:rPrChange>
        </w:rPr>
        <w:pPrChange w:id="1173" w:author="Dmitry Tebaykin" w:date="2016-12-15T19:46:00Z">
          <w:pPr>
            <w:widowControl w:val="0"/>
            <w:autoSpaceDE w:val="0"/>
            <w:autoSpaceDN w:val="0"/>
            <w:adjustRightInd w:val="0"/>
          </w:pPr>
        </w:pPrChange>
      </w:pPr>
      <w:ins w:id="1174" w:author="Dmitry Tebaykin" w:date="2016-12-15T19:46:00Z">
        <w:r w:rsidRPr="00377D86">
          <w:rPr>
            <w:rFonts w:eastAsia="Times New Roman"/>
            <w:rPrChange w:id="1175" w:author="Dmitry Tebaykin" w:date="2016-12-15T19:46:00Z">
              <w:rPr>
                <w:rFonts w:eastAsia="Times New Roman"/>
              </w:rPr>
            </w:rPrChange>
          </w:rPr>
          <w:t>Dunn, T.F., and Goldstein, L.G. (1959). Test difficulty, validity, and reliability as functions of selected multiple-choice item construction principles. Educ. Psychol. Meas.</w:t>
        </w:r>
      </w:ins>
    </w:p>
    <w:p w14:paraId="01F0FB52" w14:textId="77777777" w:rsidR="00377D86" w:rsidRPr="00377D86" w:rsidRDefault="00377D86" w:rsidP="00377D86">
      <w:pPr>
        <w:pStyle w:val="Bibliography"/>
        <w:rPr>
          <w:ins w:id="1176" w:author="Dmitry Tebaykin" w:date="2016-12-15T19:46:00Z"/>
          <w:rFonts w:eastAsia="Times New Roman"/>
          <w:rPrChange w:id="1177" w:author="Dmitry Tebaykin" w:date="2016-12-15T19:46:00Z">
            <w:rPr>
              <w:ins w:id="1178" w:author="Dmitry Tebaykin" w:date="2016-12-15T19:46:00Z"/>
              <w:rFonts w:eastAsia="Times New Roman"/>
            </w:rPr>
          </w:rPrChange>
        </w:rPr>
        <w:pPrChange w:id="1179" w:author="Dmitry Tebaykin" w:date="2016-12-15T19:46:00Z">
          <w:pPr>
            <w:widowControl w:val="0"/>
            <w:autoSpaceDE w:val="0"/>
            <w:autoSpaceDN w:val="0"/>
            <w:adjustRightInd w:val="0"/>
          </w:pPr>
        </w:pPrChange>
      </w:pPr>
      <w:ins w:id="1180" w:author="Dmitry Tebaykin" w:date="2016-12-15T19:46:00Z">
        <w:r w:rsidRPr="00377D86">
          <w:rPr>
            <w:rFonts w:eastAsia="Times New Roman"/>
            <w:rPrChange w:id="1181" w:author="Dmitry Tebaykin" w:date="2016-12-15T19:46:00Z">
              <w:rPr>
                <w:rFonts w:eastAsia="Times New Roman"/>
              </w:rPr>
            </w:rPrChange>
          </w:rPr>
          <w:t xml:space="preserve">Dwork, C., Feldman, V., Hardt, M., Pitassi, T., Reingold, O., and Roth, A. (2015). The reusable holdout: Preserving validity in adaptive data analysis. Science </w:t>
        </w:r>
        <w:r w:rsidRPr="00377D86">
          <w:rPr>
            <w:rFonts w:eastAsia="Times New Roman"/>
            <w:i/>
            <w:iCs/>
            <w:rPrChange w:id="1182" w:author="Dmitry Tebaykin" w:date="2016-12-15T19:46:00Z">
              <w:rPr>
                <w:rFonts w:eastAsia="Times New Roman"/>
                <w:i/>
                <w:iCs/>
              </w:rPr>
            </w:rPrChange>
          </w:rPr>
          <w:t>349</w:t>
        </w:r>
        <w:r w:rsidRPr="00377D86">
          <w:rPr>
            <w:rFonts w:eastAsia="Times New Roman"/>
            <w:rPrChange w:id="1183" w:author="Dmitry Tebaykin" w:date="2016-12-15T19:46:00Z">
              <w:rPr>
                <w:rFonts w:eastAsia="Times New Roman"/>
              </w:rPr>
            </w:rPrChange>
          </w:rPr>
          <w:t>, 636–638.</w:t>
        </w:r>
      </w:ins>
    </w:p>
    <w:p w14:paraId="14E63A6E" w14:textId="77777777" w:rsidR="00377D86" w:rsidRPr="00377D86" w:rsidRDefault="00377D86" w:rsidP="00377D86">
      <w:pPr>
        <w:pStyle w:val="Bibliography"/>
        <w:rPr>
          <w:ins w:id="1184" w:author="Dmitry Tebaykin" w:date="2016-12-15T19:46:00Z"/>
          <w:rFonts w:eastAsia="Times New Roman"/>
          <w:rPrChange w:id="1185" w:author="Dmitry Tebaykin" w:date="2016-12-15T19:46:00Z">
            <w:rPr>
              <w:ins w:id="1186" w:author="Dmitry Tebaykin" w:date="2016-12-15T19:46:00Z"/>
              <w:rFonts w:eastAsia="Times New Roman"/>
            </w:rPr>
          </w:rPrChange>
        </w:rPr>
        <w:pPrChange w:id="1187" w:author="Dmitry Tebaykin" w:date="2016-12-15T19:46:00Z">
          <w:pPr>
            <w:widowControl w:val="0"/>
            <w:autoSpaceDE w:val="0"/>
            <w:autoSpaceDN w:val="0"/>
            <w:adjustRightInd w:val="0"/>
          </w:pPr>
        </w:pPrChange>
      </w:pPr>
      <w:ins w:id="1188" w:author="Dmitry Tebaykin" w:date="2016-12-15T19:46:00Z">
        <w:r w:rsidRPr="00377D86">
          <w:rPr>
            <w:rFonts w:eastAsia="Times New Roman"/>
            <w:rPrChange w:id="1189" w:author="Dmitry Tebaykin" w:date="2016-12-15T19:46:00Z">
              <w:rPr>
                <w:rFonts w:eastAsia="Times New Roman"/>
              </w:rPr>
            </w:rPrChange>
          </w:rPr>
          <w:t xml:space="preserve">Fleuren, W.W., and Alkema, W. (2015). Application of text mining in the biomedical domain. Methods </w:t>
        </w:r>
        <w:r w:rsidRPr="00377D86">
          <w:rPr>
            <w:rFonts w:eastAsia="Times New Roman"/>
            <w:i/>
            <w:iCs/>
            <w:rPrChange w:id="1190" w:author="Dmitry Tebaykin" w:date="2016-12-15T19:46:00Z">
              <w:rPr>
                <w:rFonts w:eastAsia="Times New Roman"/>
                <w:i/>
                <w:iCs/>
              </w:rPr>
            </w:rPrChange>
          </w:rPr>
          <w:t>74</w:t>
        </w:r>
        <w:r w:rsidRPr="00377D86">
          <w:rPr>
            <w:rFonts w:eastAsia="Times New Roman"/>
            <w:rPrChange w:id="1191" w:author="Dmitry Tebaykin" w:date="2016-12-15T19:46:00Z">
              <w:rPr>
                <w:rFonts w:eastAsia="Times New Roman"/>
              </w:rPr>
            </w:rPrChange>
          </w:rPr>
          <w:t>, 97–106.</w:t>
        </w:r>
      </w:ins>
    </w:p>
    <w:p w14:paraId="5F5C45EF" w14:textId="77777777" w:rsidR="00377D86" w:rsidRPr="00377D86" w:rsidRDefault="00377D86" w:rsidP="00377D86">
      <w:pPr>
        <w:pStyle w:val="Bibliography"/>
        <w:rPr>
          <w:ins w:id="1192" w:author="Dmitry Tebaykin" w:date="2016-12-15T19:46:00Z"/>
          <w:rFonts w:eastAsia="Times New Roman"/>
          <w:rPrChange w:id="1193" w:author="Dmitry Tebaykin" w:date="2016-12-15T19:46:00Z">
            <w:rPr>
              <w:ins w:id="1194" w:author="Dmitry Tebaykin" w:date="2016-12-15T19:46:00Z"/>
              <w:rFonts w:eastAsia="Times New Roman"/>
            </w:rPr>
          </w:rPrChange>
        </w:rPr>
        <w:pPrChange w:id="1195" w:author="Dmitry Tebaykin" w:date="2016-12-15T19:46:00Z">
          <w:pPr>
            <w:widowControl w:val="0"/>
            <w:autoSpaceDE w:val="0"/>
            <w:autoSpaceDN w:val="0"/>
            <w:adjustRightInd w:val="0"/>
          </w:pPr>
        </w:pPrChange>
      </w:pPr>
      <w:ins w:id="1196" w:author="Dmitry Tebaykin" w:date="2016-12-15T19:46:00Z">
        <w:r w:rsidRPr="00377D86">
          <w:rPr>
            <w:rFonts w:eastAsia="Times New Roman"/>
            <w:rPrChange w:id="1197" w:author="Dmitry Tebaykin" w:date="2016-12-15T19:46:00Z">
              <w:rPr>
                <w:rFonts w:eastAsia="Times New Roman"/>
              </w:rPr>
            </w:rPrChange>
          </w:rPr>
          <w:t>Freedman, D.A. (2009). Statistical models: theory and practice (cambridge university press).</w:t>
        </w:r>
      </w:ins>
    </w:p>
    <w:p w14:paraId="71F3C69A" w14:textId="77777777" w:rsidR="00377D86" w:rsidRPr="00377D86" w:rsidRDefault="00377D86" w:rsidP="00377D86">
      <w:pPr>
        <w:pStyle w:val="Bibliography"/>
        <w:rPr>
          <w:ins w:id="1198" w:author="Dmitry Tebaykin" w:date="2016-12-15T19:46:00Z"/>
          <w:rFonts w:eastAsia="Times New Roman"/>
          <w:rPrChange w:id="1199" w:author="Dmitry Tebaykin" w:date="2016-12-15T19:46:00Z">
            <w:rPr>
              <w:ins w:id="1200" w:author="Dmitry Tebaykin" w:date="2016-12-15T19:46:00Z"/>
              <w:rFonts w:eastAsia="Times New Roman"/>
            </w:rPr>
          </w:rPrChange>
        </w:rPr>
        <w:pPrChange w:id="1201" w:author="Dmitry Tebaykin" w:date="2016-12-15T19:46:00Z">
          <w:pPr>
            <w:widowControl w:val="0"/>
            <w:autoSpaceDE w:val="0"/>
            <w:autoSpaceDN w:val="0"/>
            <w:adjustRightInd w:val="0"/>
          </w:pPr>
        </w:pPrChange>
      </w:pPr>
      <w:ins w:id="1202" w:author="Dmitry Tebaykin" w:date="2016-12-15T19:46:00Z">
        <w:r w:rsidRPr="00377D86">
          <w:rPr>
            <w:rFonts w:eastAsia="Times New Roman"/>
            <w:rPrChange w:id="1203" w:author="Dmitry Tebaykin" w:date="2016-12-15T19:46:00Z">
              <w:rPr>
                <w:rFonts w:eastAsia="Times New Roman"/>
              </w:rPr>
            </w:rPrChange>
          </w:rPr>
          <w:t xml:space="preserve">Fujiwara-Tsukamoto, Y., Isomura, Y., Kaneda, K., and Takada, M. (2004). Synaptic interactions between pyramidal cells and interneurone subtypes during seizure-like activity in the rat hippocampus. J. Physiol. </w:t>
        </w:r>
        <w:r w:rsidRPr="00377D86">
          <w:rPr>
            <w:rFonts w:eastAsia="Times New Roman"/>
            <w:i/>
            <w:iCs/>
            <w:rPrChange w:id="1204" w:author="Dmitry Tebaykin" w:date="2016-12-15T19:46:00Z">
              <w:rPr>
                <w:rFonts w:eastAsia="Times New Roman"/>
                <w:i/>
                <w:iCs/>
              </w:rPr>
            </w:rPrChange>
          </w:rPr>
          <w:t>557</w:t>
        </w:r>
        <w:r w:rsidRPr="00377D86">
          <w:rPr>
            <w:rFonts w:eastAsia="Times New Roman"/>
            <w:rPrChange w:id="1205" w:author="Dmitry Tebaykin" w:date="2016-12-15T19:46:00Z">
              <w:rPr>
                <w:rFonts w:eastAsia="Times New Roman"/>
              </w:rPr>
            </w:rPrChange>
          </w:rPr>
          <w:t>, 961–979.</w:t>
        </w:r>
      </w:ins>
    </w:p>
    <w:p w14:paraId="3016E78D" w14:textId="77777777" w:rsidR="00377D86" w:rsidRPr="00377D86" w:rsidRDefault="00377D86" w:rsidP="00377D86">
      <w:pPr>
        <w:pStyle w:val="Bibliography"/>
        <w:rPr>
          <w:ins w:id="1206" w:author="Dmitry Tebaykin" w:date="2016-12-15T19:46:00Z"/>
          <w:rFonts w:eastAsia="Times New Roman"/>
          <w:rPrChange w:id="1207" w:author="Dmitry Tebaykin" w:date="2016-12-15T19:46:00Z">
            <w:rPr>
              <w:ins w:id="1208" w:author="Dmitry Tebaykin" w:date="2016-12-15T19:46:00Z"/>
              <w:rFonts w:eastAsia="Times New Roman"/>
            </w:rPr>
          </w:rPrChange>
        </w:rPr>
        <w:pPrChange w:id="1209" w:author="Dmitry Tebaykin" w:date="2016-12-15T19:46:00Z">
          <w:pPr>
            <w:widowControl w:val="0"/>
            <w:autoSpaceDE w:val="0"/>
            <w:autoSpaceDN w:val="0"/>
            <w:adjustRightInd w:val="0"/>
          </w:pPr>
        </w:pPrChange>
      </w:pPr>
      <w:ins w:id="1210" w:author="Dmitry Tebaykin" w:date="2016-12-15T19:46:00Z">
        <w:r w:rsidRPr="00377D86">
          <w:rPr>
            <w:rFonts w:eastAsia="Times New Roman"/>
            <w:rPrChange w:id="1211" w:author="Dmitry Tebaykin" w:date="2016-12-15T19:46:00Z">
              <w:rPr>
                <w:rFonts w:eastAsia="Times New Roman"/>
              </w:rPr>
            </w:rPrChange>
          </w:rPr>
          <w:t xml:space="preserve">Gall, D., Roussel, C., Susa, I., D’Angelo, E., Rossi, P., Bearzatto, B., Galas, M.C., Blum, D., Schurmans, S., and Schiffmann, S.N. (2003). Altered neuronal excitability in cerebellar granule cells of mice lacking calretinin. J. Neurosci. </w:t>
        </w:r>
        <w:r w:rsidRPr="00377D86">
          <w:rPr>
            <w:rFonts w:eastAsia="Times New Roman"/>
            <w:i/>
            <w:iCs/>
            <w:rPrChange w:id="1212" w:author="Dmitry Tebaykin" w:date="2016-12-15T19:46:00Z">
              <w:rPr>
                <w:rFonts w:eastAsia="Times New Roman"/>
                <w:i/>
                <w:iCs/>
              </w:rPr>
            </w:rPrChange>
          </w:rPr>
          <w:t>23</w:t>
        </w:r>
        <w:r w:rsidRPr="00377D86">
          <w:rPr>
            <w:rFonts w:eastAsia="Times New Roman"/>
            <w:rPrChange w:id="1213" w:author="Dmitry Tebaykin" w:date="2016-12-15T19:46:00Z">
              <w:rPr>
                <w:rFonts w:eastAsia="Times New Roman"/>
              </w:rPr>
            </w:rPrChange>
          </w:rPr>
          <w:t>, 9320–9327.</w:t>
        </w:r>
      </w:ins>
    </w:p>
    <w:p w14:paraId="79BDCB62" w14:textId="77777777" w:rsidR="00377D86" w:rsidRPr="00377D86" w:rsidRDefault="00377D86" w:rsidP="00377D86">
      <w:pPr>
        <w:pStyle w:val="Bibliography"/>
        <w:rPr>
          <w:ins w:id="1214" w:author="Dmitry Tebaykin" w:date="2016-12-15T19:46:00Z"/>
          <w:rFonts w:eastAsia="Times New Roman"/>
          <w:rPrChange w:id="1215" w:author="Dmitry Tebaykin" w:date="2016-12-15T19:46:00Z">
            <w:rPr>
              <w:ins w:id="1216" w:author="Dmitry Tebaykin" w:date="2016-12-15T19:46:00Z"/>
              <w:rFonts w:eastAsia="Times New Roman"/>
            </w:rPr>
          </w:rPrChange>
        </w:rPr>
        <w:pPrChange w:id="1217" w:author="Dmitry Tebaykin" w:date="2016-12-15T19:46:00Z">
          <w:pPr>
            <w:widowControl w:val="0"/>
            <w:autoSpaceDE w:val="0"/>
            <w:autoSpaceDN w:val="0"/>
            <w:adjustRightInd w:val="0"/>
          </w:pPr>
        </w:pPrChange>
      </w:pPr>
      <w:ins w:id="1218" w:author="Dmitry Tebaykin" w:date="2016-12-15T19:46:00Z">
        <w:r w:rsidRPr="00377D86">
          <w:rPr>
            <w:rFonts w:eastAsia="Times New Roman"/>
            <w:rPrChange w:id="1219" w:author="Dmitry Tebaykin" w:date="2016-12-15T19:46:00Z">
              <w:rPr>
                <w:rFonts w:eastAsia="Times New Roman"/>
              </w:rPr>
            </w:rPrChange>
          </w:rPr>
          <w:lastRenderedPageBreak/>
          <w:t xml:space="preserve">Goldfarb, M., Schoorlemmer, J., Williams, A., Diwakar, S., Wang, Q., Huang, X., Giza, J., Tchetchik, D., Kelley, K., and Vega, A. (2007). Fibroblast growth factor homologous factors control neuronal excitability through modulation of voltage-gated sodium channels. Neuron </w:t>
        </w:r>
        <w:r w:rsidRPr="00377D86">
          <w:rPr>
            <w:rFonts w:eastAsia="Times New Roman"/>
            <w:i/>
            <w:iCs/>
            <w:rPrChange w:id="1220" w:author="Dmitry Tebaykin" w:date="2016-12-15T19:46:00Z">
              <w:rPr>
                <w:rFonts w:eastAsia="Times New Roman"/>
                <w:i/>
                <w:iCs/>
              </w:rPr>
            </w:rPrChange>
          </w:rPr>
          <w:t>55</w:t>
        </w:r>
        <w:r w:rsidRPr="00377D86">
          <w:rPr>
            <w:rFonts w:eastAsia="Times New Roman"/>
            <w:rPrChange w:id="1221" w:author="Dmitry Tebaykin" w:date="2016-12-15T19:46:00Z">
              <w:rPr>
                <w:rFonts w:eastAsia="Times New Roman"/>
              </w:rPr>
            </w:rPrChange>
          </w:rPr>
          <w:t>, 449–463.</w:t>
        </w:r>
      </w:ins>
    </w:p>
    <w:p w14:paraId="01307387" w14:textId="77777777" w:rsidR="00377D86" w:rsidRPr="00377D86" w:rsidRDefault="00377D86" w:rsidP="00377D86">
      <w:pPr>
        <w:pStyle w:val="Bibliography"/>
        <w:rPr>
          <w:ins w:id="1222" w:author="Dmitry Tebaykin" w:date="2016-12-15T19:46:00Z"/>
          <w:rFonts w:eastAsia="Times New Roman"/>
          <w:rPrChange w:id="1223" w:author="Dmitry Tebaykin" w:date="2016-12-15T19:46:00Z">
            <w:rPr>
              <w:ins w:id="1224" w:author="Dmitry Tebaykin" w:date="2016-12-15T19:46:00Z"/>
              <w:rFonts w:eastAsia="Times New Roman"/>
            </w:rPr>
          </w:rPrChange>
        </w:rPr>
        <w:pPrChange w:id="1225" w:author="Dmitry Tebaykin" w:date="2016-12-15T19:46:00Z">
          <w:pPr>
            <w:widowControl w:val="0"/>
            <w:autoSpaceDE w:val="0"/>
            <w:autoSpaceDN w:val="0"/>
            <w:adjustRightInd w:val="0"/>
          </w:pPr>
        </w:pPrChange>
      </w:pPr>
      <w:ins w:id="1226" w:author="Dmitry Tebaykin" w:date="2016-12-15T19:46:00Z">
        <w:r w:rsidRPr="00377D86">
          <w:rPr>
            <w:rFonts w:eastAsia="Times New Roman"/>
            <w:rPrChange w:id="1227" w:author="Dmitry Tebaykin" w:date="2016-12-15T19:46:00Z">
              <w:rPr>
                <w:rFonts w:eastAsia="Times New Roman"/>
              </w:rPr>
            </w:rPrChange>
          </w:rPr>
          <w:t xml:space="preserve">Golding, N.L., Mickus, T.J., Katz, Y., Kath, W.L., and Spruston, N. (2005). Factors mediating powerful voltage attenuation along CA1 pyramidal neuron dendrites. J. Physiol. </w:t>
        </w:r>
        <w:r w:rsidRPr="00377D86">
          <w:rPr>
            <w:rFonts w:eastAsia="Times New Roman"/>
            <w:i/>
            <w:iCs/>
            <w:rPrChange w:id="1228" w:author="Dmitry Tebaykin" w:date="2016-12-15T19:46:00Z">
              <w:rPr>
                <w:rFonts w:eastAsia="Times New Roman"/>
                <w:i/>
                <w:iCs/>
              </w:rPr>
            </w:rPrChange>
          </w:rPr>
          <w:t>568</w:t>
        </w:r>
        <w:r w:rsidRPr="00377D86">
          <w:rPr>
            <w:rFonts w:eastAsia="Times New Roman"/>
            <w:rPrChange w:id="1229" w:author="Dmitry Tebaykin" w:date="2016-12-15T19:46:00Z">
              <w:rPr>
                <w:rFonts w:eastAsia="Times New Roman"/>
              </w:rPr>
            </w:rPrChange>
          </w:rPr>
          <w:t>, 69–82.</w:t>
        </w:r>
      </w:ins>
    </w:p>
    <w:p w14:paraId="3ACCBE83" w14:textId="77777777" w:rsidR="00377D86" w:rsidRPr="00377D86" w:rsidRDefault="00377D86" w:rsidP="00377D86">
      <w:pPr>
        <w:pStyle w:val="Bibliography"/>
        <w:rPr>
          <w:ins w:id="1230" w:author="Dmitry Tebaykin" w:date="2016-12-15T19:46:00Z"/>
          <w:rFonts w:eastAsia="Times New Roman"/>
          <w:rPrChange w:id="1231" w:author="Dmitry Tebaykin" w:date="2016-12-15T19:46:00Z">
            <w:rPr>
              <w:ins w:id="1232" w:author="Dmitry Tebaykin" w:date="2016-12-15T19:46:00Z"/>
              <w:rFonts w:eastAsia="Times New Roman"/>
            </w:rPr>
          </w:rPrChange>
        </w:rPr>
        <w:pPrChange w:id="1233" w:author="Dmitry Tebaykin" w:date="2016-12-15T19:46:00Z">
          <w:pPr>
            <w:widowControl w:val="0"/>
            <w:autoSpaceDE w:val="0"/>
            <w:autoSpaceDN w:val="0"/>
            <w:adjustRightInd w:val="0"/>
          </w:pPr>
        </w:pPrChange>
      </w:pPr>
      <w:ins w:id="1234" w:author="Dmitry Tebaykin" w:date="2016-12-15T19:46:00Z">
        <w:r w:rsidRPr="00377D86">
          <w:rPr>
            <w:rFonts w:eastAsia="Times New Roman"/>
            <w:rPrChange w:id="1235" w:author="Dmitry Tebaykin" w:date="2016-12-15T19:46:00Z">
              <w:rPr>
                <w:rFonts w:eastAsia="Times New Roman"/>
              </w:rPr>
            </w:rPrChange>
          </w:rPr>
          <w:t xml:space="preserve">Graves, A.R., Moore, S.J., Bloss, E.B., Mensh, B.D., Kath, W.L., and Spruston, N. (2012). Hippocampal pyramidal neurons comprise two distinct cell types that are countermodulated by metabotropic receptors. Neuron </w:t>
        </w:r>
        <w:r w:rsidRPr="00377D86">
          <w:rPr>
            <w:rFonts w:eastAsia="Times New Roman"/>
            <w:i/>
            <w:iCs/>
            <w:rPrChange w:id="1236" w:author="Dmitry Tebaykin" w:date="2016-12-15T19:46:00Z">
              <w:rPr>
                <w:rFonts w:eastAsia="Times New Roman"/>
                <w:i/>
                <w:iCs/>
              </w:rPr>
            </w:rPrChange>
          </w:rPr>
          <w:t>76</w:t>
        </w:r>
        <w:r w:rsidRPr="00377D86">
          <w:rPr>
            <w:rFonts w:eastAsia="Times New Roman"/>
            <w:rPrChange w:id="1237" w:author="Dmitry Tebaykin" w:date="2016-12-15T19:46:00Z">
              <w:rPr>
                <w:rFonts w:eastAsia="Times New Roman"/>
              </w:rPr>
            </w:rPrChange>
          </w:rPr>
          <w:t>, 776–789.</w:t>
        </w:r>
      </w:ins>
    </w:p>
    <w:p w14:paraId="5BB57178" w14:textId="77777777" w:rsidR="00377D86" w:rsidRPr="00377D86" w:rsidRDefault="00377D86" w:rsidP="00377D86">
      <w:pPr>
        <w:pStyle w:val="Bibliography"/>
        <w:rPr>
          <w:ins w:id="1238" w:author="Dmitry Tebaykin" w:date="2016-12-15T19:46:00Z"/>
          <w:rFonts w:eastAsia="Times New Roman"/>
          <w:rPrChange w:id="1239" w:author="Dmitry Tebaykin" w:date="2016-12-15T19:46:00Z">
            <w:rPr>
              <w:ins w:id="1240" w:author="Dmitry Tebaykin" w:date="2016-12-15T19:46:00Z"/>
              <w:rFonts w:eastAsia="Times New Roman"/>
            </w:rPr>
          </w:rPrChange>
        </w:rPr>
        <w:pPrChange w:id="1241" w:author="Dmitry Tebaykin" w:date="2016-12-15T19:46:00Z">
          <w:pPr>
            <w:widowControl w:val="0"/>
            <w:autoSpaceDE w:val="0"/>
            <w:autoSpaceDN w:val="0"/>
            <w:adjustRightInd w:val="0"/>
          </w:pPr>
        </w:pPrChange>
      </w:pPr>
      <w:ins w:id="1242" w:author="Dmitry Tebaykin" w:date="2016-12-15T19:46:00Z">
        <w:r w:rsidRPr="00377D86">
          <w:rPr>
            <w:rFonts w:eastAsia="Times New Roman"/>
            <w:rPrChange w:id="1243" w:author="Dmitry Tebaykin" w:date="2016-12-15T19:46:00Z">
              <w:rPr>
                <w:rFonts w:eastAsia="Times New Roman"/>
              </w:rPr>
            </w:rPrChange>
          </w:rPr>
          <w:t xml:space="preserve">Hajdu, S.I. (2003). Discovery of the Cerebrospinal Fluid. Ann. Clin. Lab. Sci. </w:t>
        </w:r>
        <w:r w:rsidRPr="00377D86">
          <w:rPr>
            <w:rFonts w:eastAsia="Times New Roman"/>
            <w:i/>
            <w:iCs/>
            <w:rPrChange w:id="1244" w:author="Dmitry Tebaykin" w:date="2016-12-15T19:46:00Z">
              <w:rPr>
                <w:rFonts w:eastAsia="Times New Roman"/>
                <w:i/>
                <w:iCs/>
              </w:rPr>
            </w:rPrChange>
          </w:rPr>
          <w:t>33</w:t>
        </w:r>
        <w:r w:rsidRPr="00377D86">
          <w:rPr>
            <w:rFonts w:eastAsia="Times New Roman"/>
            <w:rPrChange w:id="1245" w:author="Dmitry Tebaykin" w:date="2016-12-15T19:46:00Z">
              <w:rPr>
                <w:rFonts w:eastAsia="Times New Roman"/>
              </w:rPr>
            </w:rPrChange>
          </w:rPr>
          <w:t>, 334–336.</w:t>
        </w:r>
      </w:ins>
    </w:p>
    <w:p w14:paraId="5ACEF1A4" w14:textId="77777777" w:rsidR="00377D86" w:rsidRPr="00377D86" w:rsidRDefault="00377D86" w:rsidP="00377D86">
      <w:pPr>
        <w:pStyle w:val="Bibliography"/>
        <w:rPr>
          <w:ins w:id="1246" w:author="Dmitry Tebaykin" w:date="2016-12-15T19:46:00Z"/>
          <w:rFonts w:eastAsia="Times New Roman"/>
          <w:rPrChange w:id="1247" w:author="Dmitry Tebaykin" w:date="2016-12-15T19:46:00Z">
            <w:rPr>
              <w:ins w:id="1248" w:author="Dmitry Tebaykin" w:date="2016-12-15T19:46:00Z"/>
              <w:rFonts w:eastAsia="Times New Roman"/>
            </w:rPr>
          </w:rPrChange>
        </w:rPr>
        <w:pPrChange w:id="1249" w:author="Dmitry Tebaykin" w:date="2016-12-15T19:46:00Z">
          <w:pPr>
            <w:widowControl w:val="0"/>
            <w:autoSpaceDE w:val="0"/>
            <w:autoSpaceDN w:val="0"/>
            <w:adjustRightInd w:val="0"/>
          </w:pPr>
        </w:pPrChange>
      </w:pPr>
      <w:ins w:id="1250" w:author="Dmitry Tebaykin" w:date="2016-12-15T19:46:00Z">
        <w:r w:rsidRPr="00377D86">
          <w:rPr>
            <w:rFonts w:eastAsia="Times New Roman"/>
            <w:rPrChange w:id="1251" w:author="Dmitry Tebaykin" w:date="2016-12-15T19:46:00Z">
              <w:rPr>
                <w:rFonts w:eastAsia="Times New Roman"/>
              </w:rPr>
            </w:rPrChange>
          </w:rPr>
          <w:t>Hall, J.E. (2015). Guyton and Hall textbook of medical physiology (Elsevier Health Sciences).</w:t>
        </w:r>
      </w:ins>
    </w:p>
    <w:p w14:paraId="501913BE" w14:textId="77777777" w:rsidR="00377D86" w:rsidRPr="00377D86" w:rsidRDefault="00377D86" w:rsidP="00377D86">
      <w:pPr>
        <w:pStyle w:val="Bibliography"/>
        <w:rPr>
          <w:ins w:id="1252" w:author="Dmitry Tebaykin" w:date="2016-12-15T19:46:00Z"/>
          <w:rFonts w:eastAsia="Times New Roman"/>
          <w:rPrChange w:id="1253" w:author="Dmitry Tebaykin" w:date="2016-12-15T19:46:00Z">
            <w:rPr>
              <w:ins w:id="1254" w:author="Dmitry Tebaykin" w:date="2016-12-15T19:46:00Z"/>
              <w:rFonts w:eastAsia="Times New Roman"/>
            </w:rPr>
          </w:rPrChange>
        </w:rPr>
        <w:pPrChange w:id="1255" w:author="Dmitry Tebaykin" w:date="2016-12-15T19:46:00Z">
          <w:pPr>
            <w:widowControl w:val="0"/>
            <w:autoSpaceDE w:val="0"/>
            <w:autoSpaceDN w:val="0"/>
            <w:adjustRightInd w:val="0"/>
          </w:pPr>
        </w:pPrChange>
      </w:pPr>
      <w:ins w:id="1256" w:author="Dmitry Tebaykin" w:date="2016-12-15T19:46:00Z">
        <w:r w:rsidRPr="00377D86">
          <w:rPr>
            <w:rFonts w:eastAsia="Times New Roman"/>
            <w:rPrChange w:id="1257" w:author="Dmitry Tebaykin" w:date="2016-12-15T19:46:00Z">
              <w:rPr>
                <w:rFonts w:eastAsia="Times New Roman"/>
              </w:rPr>
            </w:rPrChange>
          </w:rPr>
          <w:t>Hernandez, R.V., Navarro, M.M., Rodriguez, W.A., Martinez, J.L., and LeBaron, R.G. (2005). Differences in the magnitude of long-term potentiation produced by theta burst and high freq</w:t>
        </w:r>
        <w:r w:rsidRPr="00377D86">
          <w:rPr>
            <w:rFonts w:eastAsia="Times New Roman"/>
            <w:rPrChange w:id="1258" w:author="Dmitry Tebaykin" w:date="2016-12-15T19:46:00Z">
              <w:rPr>
                <w:rFonts w:eastAsia="Times New Roman"/>
              </w:rPr>
            </w:rPrChange>
          </w:rPr>
          <w:lastRenderedPageBreak/>
          <w:t xml:space="preserve">uency stimulation protocols matched in stimulus number. Brain Res. Brain Res. Protoc. </w:t>
        </w:r>
        <w:r w:rsidRPr="00377D86">
          <w:rPr>
            <w:rFonts w:eastAsia="Times New Roman"/>
            <w:i/>
            <w:iCs/>
            <w:rPrChange w:id="1259" w:author="Dmitry Tebaykin" w:date="2016-12-15T19:46:00Z">
              <w:rPr>
                <w:rFonts w:eastAsia="Times New Roman"/>
                <w:i/>
                <w:iCs/>
              </w:rPr>
            </w:rPrChange>
          </w:rPr>
          <w:t>15</w:t>
        </w:r>
        <w:r w:rsidRPr="00377D86">
          <w:rPr>
            <w:rFonts w:eastAsia="Times New Roman"/>
            <w:rPrChange w:id="1260" w:author="Dmitry Tebaykin" w:date="2016-12-15T19:46:00Z">
              <w:rPr>
                <w:rFonts w:eastAsia="Times New Roman"/>
              </w:rPr>
            </w:rPrChange>
          </w:rPr>
          <w:t>, 6–13.</w:t>
        </w:r>
      </w:ins>
    </w:p>
    <w:p w14:paraId="6D1740D4" w14:textId="77777777" w:rsidR="00377D86" w:rsidRPr="00377D86" w:rsidRDefault="00377D86" w:rsidP="00377D86">
      <w:pPr>
        <w:pStyle w:val="Bibliography"/>
        <w:rPr>
          <w:ins w:id="1261" w:author="Dmitry Tebaykin" w:date="2016-12-15T19:46:00Z"/>
          <w:rFonts w:eastAsia="Times New Roman"/>
          <w:rPrChange w:id="1262" w:author="Dmitry Tebaykin" w:date="2016-12-15T19:46:00Z">
            <w:rPr>
              <w:ins w:id="1263" w:author="Dmitry Tebaykin" w:date="2016-12-15T19:46:00Z"/>
              <w:rFonts w:eastAsia="Times New Roman"/>
            </w:rPr>
          </w:rPrChange>
        </w:rPr>
        <w:pPrChange w:id="1264" w:author="Dmitry Tebaykin" w:date="2016-12-15T19:46:00Z">
          <w:pPr>
            <w:widowControl w:val="0"/>
            <w:autoSpaceDE w:val="0"/>
            <w:autoSpaceDN w:val="0"/>
            <w:adjustRightInd w:val="0"/>
          </w:pPr>
        </w:pPrChange>
      </w:pPr>
      <w:ins w:id="1265" w:author="Dmitry Tebaykin" w:date="2016-12-15T19:46:00Z">
        <w:r w:rsidRPr="00377D86">
          <w:rPr>
            <w:rFonts w:eastAsia="Times New Roman"/>
            <w:rPrChange w:id="1266" w:author="Dmitry Tebaykin" w:date="2016-12-15T19:46:00Z">
              <w:rPr>
                <w:rFonts w:eastAsia="Times New Roman"/>
              </w:rPr>
            </w:rPrChange>
          </w:rPr>
          <w:t>Hille, B. (1984). Ionic Channels of Excitable Membranes (Sunderland, Mass: Macmillan Education Australia).</w:t>
        </w:r>
      </w:ins>
    </w:p>
    <w:p w14:paraId="301EF8EE" w14:textId="77777777" w:rsidR="00377D86" w:rsidRPr="00377D86" w:rsidRDefault="00377D86" w:rsidP="00377D86">
      <w:pPr>
        <w:pStyle w:val="Bibliography"/>
        <w:rPr>
          <w:ins w:id="1267" w:author="Dmitry Tebaykin" w:date="2016-12-15T19:46:00Z"/>
          <w:rFonts w:eastAsia="Times New Roman"/>
          <w:rPrChange w:id="1268" w:author="Dmitry Tebaykin" w:date="2016-12-15T19:46:00Z">
            <w:rPr>
              <w:ins w:id="1269" w:author="Dmitry Tebaykin" w:date="2016-12-15T19:46:00Z"/>
              <w:rFonts w:eastAsia="Times New Roman"/>
            </w:rPr>
          </w:rPrChange>
        </w:rPr>
        <w:pPrChange w:id="1270" w:author="Dmitry Tebaykin" w:date="2016-12-15T19:46:00Z">
          <w:pPr>
            <w:widowControl w:val="0"/>
            <w:autoSpaceDE w:val="0"/>
            <w:autoSpaceDN w:val="0"/>
            <w:adjustRightInd w:val="0"/>
          </w:pPr>
        </w:pPrChange>
      </w:pPr>
      <w:ins w:id="1271" w:author="Dmitry Tebaykin" w:date="2016-12-15T19:46:00Z">
        <w:r w:rsidRPr="00377D86">
          <w:rPr>
            <w:rFonts w:eastAsia="Times New Roman"/>
            <w:rPrChange w:id="1272" w:author="Dmitry Tebaykin" w:date="2016-12-15T19:46:00Z">
              <w:rPr>
                <w:rFonts w:eastAsia="Times New Roman"/>
              </w:rPr>
            </w:rPrChange>
          </w:rPr>
          <w:t xml:space="preserve">Hirschberg, J., and Manning, C.D. (2015). Advances in natural language processing. Science </w:t>
        </w:r>
        <w:r w:rsidRPr="00377D86">
          <w:rPr>
            <w:rFonts w:eastAsia="Times New Roman"/>
            <w:i/>
            <w:iCs/>
            <w:rPrChange w:id="1273" w:author="Dmitry Tebaykin" w:date="2016-12-15T19:46:00Z">
              <w:rPr>
                <w:rFonts w:eastAsia="Times New Roman"/>
                <w:i/>
                <w:iCs/>
              </w:rPr>
            </w:rPrChange>
          </w:rPr>
          <w:t>349</w:t>
        </w:r>
        <w:r w:rsidRPr="00377D86">
          <w:rPr>
            <w:rFonts w:eastAsia="Times New Roman"/>
            <w:rPrChange w:id="1274" w:author="Dmitry Tebaykin" w:date="2016-12-15T19:46:00Z">
              <w:rPr>
                <w:rFonts w:eastAsia="Times New Roman"/>
              </w:rPr>
            </w:rPrChange>
          </w:rPr>
          <w:t>, 261–266.</w:t>
        </w:r>
      </w:ins>
    </w:p>
    <w:p w14:paraId="2F409C4D" w14:textId="77777777" w:rsidR="00377D86" w:rsidRPr="00377D86" w:rsidRDefault="00377D86" w:rsidP="00377D86">
      <w:pPr>
        <w:pStyle w:val="Bibliography"/>
        <w:rPr>
          <w:ins w:id="1275" w:author="Dmitry Tebaykin" w:date="2016-12-15T19:46:00Z"/>
          <w:rFonts w:eastAsia="Times New Roman"/>
          <w:rPrChange w:id="1276" w:author="Dmitry Tebaykin" w:date="2016-12-15T19:46:00Z">
            <w:rPr>
              <w:ins w:id="1277" w:author="Dmitry Tebaykin" w:date="2016-12-15T19:46:00Z"/>
              <w:rFonts w:eastAsia="Times New Roman"/>
            </w:rPr>
          </w:rPrChange>
        </w:rPr>
        <w:pPrChange w:id="1278" w:author="Dmitry Tebaykin" w:date="2016-12-15T19:46:00Z">
          <w:pPr>
            <w:widowControl w:val="0"/>
            <w:autoSpaceDE w:val="0"/>
            <w:autoSpaceDN w:val="0"/>
            <w:adjustRightInd w:val="0"/>
          </w:pPr>
        </w:pPrChange>
      </w:pPr>
      <w:ins w:id="1279" w:author="Dmitry Tebaykin" w:date="2016-12-15T19:46:00Z">
        <w:r w:rsidRPr="00377D86">
          <w:rPr>
            <w:rFonts w:eastAsia="Times New Roman"/>
            <w:rPrChange w:id="1280" w:author="Dmitry Tebaykin" w:date="2016-12-15T19:46:00Z">
              <w:rPr>
                <w:rFonts w:eastAsia="Times New Roman"/>
              </w:rPr>
            </w:rPrChange>
          </w:rPr>
          <w:t xml:space="preserve">Hodgkin, A.L., and Huxley, A.F. (1952). A quantitative description of membrane current and its application to conduction and excitation in nerve. J. Physiol. </w:t>
        </w:r>
        <w:r w:rsidRPr="00377D86">
          <w:rPr>
            <w:rFonts w:eastAsia="Times New Roman"/>
            <w:i/>
            <w:iCs/>
            <w:rPrChange w:id="1281" w:author="Dmitry Tebaykin" w:date="2016-12-15T19:46:00Z">
              <w:rPr>
                <w:rFonts w:eastAsia="Times New Roman"/>
                <w:i/>
                <w:iCs/>
              </w:rPr>
            </w:rPrChange>
          </w:rPr>
          <w:t>117</w:t>
        </w:r>
        <w:r w:rsidRPr="00377D86">
          <w:rPr>
            <w:rFonts w:eastAsia="Times New Roman"/>
            <w:rPrChange w:id="1282" w:author="Dmitry Tebaykin" w:date="2016-12-15T19:46:00Z">
              <w:rPr>
                <w:rFonts w:eastAsia="Times New Roman"/>
              </w:rPr>
            </w:rPrChange>
          </w:rPr>
          <w:t>, 500–544.</w:t>
        </w:r>
      </w:ins>
    </w:p>
    <w:p w14:paraId="5CB907A5" w14:textId="77777777" w:rsidR="00377D86" w:rsidRPr="00377D86" w:rsidRDefault="00377D86" w:rsidP="00377D86">
      <w:pPr>
        <w:pStyle w:val="Bibliography"/>
        <w:rPr>
          <w:ins w:id="1283" w:author="Dmitry Tebaykin" w:date="2016-12-15T19:46:00Z"/>
          <w:rFonts w:eastAsia="Times New Roman"/>
          <w:rPrChange w:id="1284" w:author="Dmitry Tebaykin" w:date="2016-12-15T19:46:00Z">
            <w:rPr>
              <w:ins w:id="1285" w:author="Dmitry Tebaykin" w:date="2016-12-15T19:46:00Z"/>
              <w:rFonts w:eastAsia="Times New Roman"/>
            </w:rPr>
          </w:rPrChange>
        </w:rPr>
        <w:pPrChange w:id="1286" w:author="Dmitry Tebaykin" w:date="2016-12-15T19:46:00Z">
          <w:pPr>
            <w:widowControl w:val="0"/>
            <w:autoSpaceDE w:val="0"/>
            <w:autoSpaceDN w:val="0"/>
            <w:adjustRightInd w:val="0"/>
          </w:pPr>
        </w:pPrChange>
      </w:pPr>
      <w:ins w:id="1287" w:author="Dmitry Tebaykin" w:date="2016-12-15T19:46:00Z">
        <w:r w:rsidRPr="00377D86">
          <w:rPr>
            <w:rFonts w:eastAsia="Times New Roman"/>
            <w:rPrChange w:id="1288" w:author="Dmitry Tebaykin" w:date="2016-12-15T19:46:00Z">
              <w:rPr>
                <w:rFonts w:eastAsia="Times New Roman"/>
              </w:rPr>
            </w:rPrChange>
          </w:rPr>
          <w:t xml:space="preserve">Isenberg, G. (1976). Cardiac Purkinje fibers: cesium as a tool to block inward rectifying potassium currents. Pfluegers Arch. </w:t>
        </w:r>
        <w:r w:rsidRPr="00377D86">
          <w:rPr>
            <w:rFonts w:eastAsia="Times New Roman"/>
            <w:i/>
            <w:iCs/>
            <w:rPrChange w:id="1289" w:author="Dmitry Tebaykin" w:date="2016-12-15T19:46:00Z">
              <w:rPr>
                <w:rFonts w:eastAsia="Times New Roman"/>
                <w:i/>
                <w:iCs/>
              </w:rPr>
            </w:rPrChange>
          </w:rPr>
          <w:t>365</w:t>
        </w:r>
        <w:r w:rsidRPr="00377D86">
          <w:rPr>
            <w:rFonts w:eastAsia="Times New Roman"/>
            <w:rPrChange w:id="1290" w:author="Dmitry Tebaykin" w:date="2016-12-15T19:46:00Z">
              <w:rPr>
                <w:rFonts w:eastAsia="Times New Roman"/>
              </w:rPr>
            </w:rPrChange>
          </w:rPr>
          <w:t>, 99–106.</w:t>
        </w:r>
      </w:ins>
    </w:p>
    <w:p w14:paraId="41671E55" w14:textId="77777777" w:rsidR="00377D86" w:rsidRPr="00377D86" w:rsidRDefault="00377D86" w:rsidP="00377D86">
      <w:pPr>
        <w:pStyle w:val="Bibliography"/>
        <w:rPr>
          <w:ins w:id="1291" w:author="Dmitry Tebaykin" w:date="2016-12-15T19:46:00Z"/>
          <w:rFonts w:eastAsia="Times New Roman"/>
          <w:rPrChange w:id="1292" w:author="Dmitry Tebaykin" w:date="2016-12-15T19:46:00Z">
            <w:rPr>
              <w:ins w:id="1293" w:author="Dmitry Tebaykin" w:date="2016-12-15T19:46:00Z"/>
              <w:rFonts w:eastAsia="Times New Roman"/>
            </w:rPr>
          </w:rPrChange>
        </w:rPr>
        <w:pPrChange w:id="1294" w:author="Dmitry Tebaykin" w:date="2016-12-15T19:46:00Z">
          <w:pPr>
            <w:widowControl w:val="0"/>
            <w:autoSpaceDE w:val="0"/>
            <w:autoSpaceDN w:val="0"/>
            <w:adjustRightInd w:val="0"/>
          </w:pPr>
        </w:pPrChange>
      </w:pPr>
      <w:ins w:id="1295" w:author="Dmitry Tebaykin" w:date="2016-12-15T19:46:00Z">
        <w:r w:rsidRPr="00377D86">
          <w:rPr>
            <w:rFonts w:eastAsia="Times New Roman"/>
            <w:rPrChange w:id="1296" w:author="Dmitry Tebaykin" w:date="2016-12-15T19:46:00Z">
              <w:rPr>
                <w:rFonts w:eastAsia="Times New Roman"/>
              </w:rPr>
            </w:rPrChange>
          </w:rPr>
          <w:t>Jaderberg, M., Mnih, V., Czarnecki, W.M., Schaul, T., Leibo, J.Z., Silver, D., and Kavukcuoglu, K. (2016). Reinforcement Learning with Unsupervised Auxiliary Tasks. ArXiv161105397 Cs.</w:t>
        </w:r>
      </w:ins>
    </w:p>
    <w:p w14:paraId="2C03711B" w14:textId="77777777" w:rsidR="00377D86" w:rsidRPr="00377D86" w:rsidRDefault="00377D86" w:rsidP="00377D86">
      <w:pPr>
        <w:pStyle w:val="Bibliography"/>
        <w:rPr>
          <w:ins w:id="1297" w:author="Dmitry Tebaykin" w:date="2016-12-15T19:46:00Z"/>
          <w:rFonts w:eastAsia="Times New Roman"/>
          <w:rPrChange w:id="1298" w:author="Dmitry Tebaykin" w:date="2016-12-15T19:46:00Z">
            <w:rPr>
              <w:ins w:id="1299" w:author="Dmitry Tebaykin" w:date="2016-12-15T19:46:00Z"/>
              <w:rFonts w:eastAsia="Times New Roman"/>
            </w:rPr>
          </w:rPrChange>
        </w:rPr>
        <w:pPrChange w:id="1300" w:author="Dmitry Tebaykin" w:date="2016-12-15T19:46:00Z">
          <w:pPr>
            <w:widowControl w:val="0"/>
            <w:autoSpaceDE w:val="0"/>
            <w:autoSpaceDN w:val="0"/>
            <w:adjustRightInd w:val="0"/>
          </w:pPr>
        </w:pPrChange>
      </w:pPr>
      <w:ins w:id="1301" w:author="Dmitry Tebaykin" w:date="2016-12-15T19:46:00Z">
        <w:r w:rsidRPr="00377D86">
          <w:rPr>
            <w:rFonts w:eastAsia="Times New Roman"/>
            <w:rPrChange w:id="1302" w:author="Dmitry Tebaykin" w:date="2016-12-15T19:46:00Z">
              <w:rPr>
                <w:rFonts w:eastAsia="Times New Roman"/>
              </w:rPr>
            </w:rPrChange>
          </w:rPr>
          <w:t xml:space="preserve">Jorgenson, L.A., Newsome, W.T., Anderson, D.J., Bargmann, C.I., Brown, E.N., Deisseroth, K., Donoghue, J.P., Hudson, K.L., Ling, G.S.F., MacLeish, P.R., et al. (2015). The BRAIN Initiative: developing technology to catalyse neuroscience discovery. Phil Trans R Soc B </w:t>
        </w:r>
        <w:r w:rsidRPr="00377D86">
          <w:rPr>
            <w:rFonts w:eastAsia="Times New Roman"/>
            <w:i/>
            <w:iCs/>
            <w:rPrChange w:id="1303" w:author="Dmitry Tebaykin" w:date="2016-12-15T19:46:00Z">
              <w:rPr>
                <w:rFonts w:eastAsia="Times New Roman"/>
                <w:i/>
                <w:iCs/>
              </w:rPr>
            </w:rPrChange>
          </w:rPr>
          <w:t>370</w:t>
        </w:r>
        <w:r w:rsidRPr="00377D86">
          <w:rPr>
            <w:rFonts w:eastAsia="Times New Roman"/>
            <w:rPrChange w:id="1304" w:author="Dmitry Tebaykin" w:date="2016-12-15T19:46:00Z">
              <w:rPr>
                <w:rFonts w:eastAsia="Times New Roman"/>
              </w:rPr>
            </w:rPrChange>
          </w:rPr>
          <w:t>, 20140164.</w:t>
        </w:r>
      </w:ins>
    </w:p>
    <w:p w14:paraId="1B16E490" w14:textId="77777777" w:rsidR="00377D86" w:rsidRPr="00377D86" w:rsidRDefault="00377D86" w:rsidP="00377D86">
      <w:pPr>
        <w:pStyle w:val="Bibliography"/>
        <w:rPr>
          <w:ins w:id="1305" w:author="Dmitry Tebaykin" w:date="2016-12-15T19:46:00Z"/>
          <w:rFonts w:eastAsia="Times New Roman"/>
          <w:rPrChange w:id="1306" w:author="Dmitry Tebaykin" w:date="2016-12-15T19:46:00Z">
            <w:rPr>
              <w:ins w:id="1307" w:author="Dmitry Tebaykin" w:date="2016-12-15T19:46:00Z"/>
              <w:rFonts w:eastAsia="Times New Roman"/>
            </w:rPr>
          </w:rPrChange>
        </w:rPr>
        <w:pPrChange w:id="1308" w:author="Dmitry Tebaykin" w:date="2016-12-15T19:46:00Z">
          <w:pPr>
            <w:widowControl w:val="0"/>
            <w:autoSpaceDE w:val="0"/>
            <w:autoSpaceDN w:val="0"/>
            <w:adjustRightInd w:val="0"/>
          </w:pPr>
        </w:pPrChange>
      </w:pPr>
      <w:ins w:id="1309" w:author="Dmitry Tebaykin" w:date="2016-12-15T19:46:00Z">
        <w:r w:rsidRPr="00377D86">
          <w:rPr>
            <w:rFonts w:eastAsia="Times New Roman"/>
            <w:rPrChange w:id="1310" w:author="Dmitry Tebaykin" w:date="2016-12-15T19:46:00Z">
              <w:rPr>
                <w:rFonts w:eastAsia="Times New Roman"/>
              </w:rPr>
            </w:rPrChange>
          </w:rPr>
          <w:t xml:space="preserve">Kandel, E.R., Markram, H., Matthews, P.M., Yuste, R., and Koch, C. (2013). Neuroscience thinks big (and collaboratively). Nat. Rev. Neurosci. </w:t>
        </w:r>
        <w:r w:rsidRPr="00377D86">
          <w:rPr>
            <w:rFonts w:eastAsia="Times New Roman"/>
            <w:i/>
            <w:iCs/>
            <w:rPrChange w:id="1311" w:author="Dmitry Tebaykin" w:date="2016-12-15T19:46:00Z">
              <w:rPr>
                <w:rFonts w:eastAsia="Times New Roman"/>
                <w:i/>
                <w:iCs/>
              </w:rPr>
            </w:rPrChange>
          </w:rPr>
          <w:t>14</w:t>
        </w:r>
        <w:r w:rsidRPr="00377D86">
          <w:rPr>
            <w:rFonts w:eastAsia="Times New Roman"/>
            <w:rPrChange w:id="1312" w:author="Dmitry Tebaykin" w:date="2016-12-15T19:46:00Z">
              <w:rPr>
                <w:rFonts w:eastAsia="Times New Roman"/>
              </w:rPr>
            </w:rPrChange>
          </w:rPr>
          <w:t>, 659–664.</w:t>
        </w:r>
      </w:ins>
    </w:p>
    <w:p w14:paraId="584B344A" w14:textId="77777777" w:rsidR="00377D86" w:rsidRPr="00377D86" w:rsidRDefault="00377D86" w:rsidP="00377D86">
      <w:pPr>
        <w:pStyle w:val="Bibliography"/>
        <w:rPr>
          <w:ins w:id="1313" w:author="Dmitry Tebaykin" w:date="2016-12-15T19:46:00Z"/>
          <w:rFonts w:eastAsia="Times New Roman"/>
          <w:rPrChange w:id="1314" w:author="Dmitry Tebaykin" w:date="2016-12-15T19:46:00Z">
            <w:rPr>
              <w:ins w:id="1315" w:author="Dmitry Tebaykin" w:date="2016-12-15T19:46:00Z"/>
              <w:rFonts w:eastAsia="Times New Roman"/>
            </w:rPr>
          </w:rPrChange>
        </w:rPr>
        <w:pPrChange w:id="1316" w:author="Dmitry Tebaykin" w:date="2016-12-15T19:46:00Z">
          <w:pPr>
            <w:widowControl w:val="0"/>
            <w:autoSpaceDE w:val="0"/>
            <w:autoSpaceDN w:val="0"/>
            <w:adjustRightInd w:val="0"/>
          </w:pPr>
        </w:pPrChange>
      </w:pPr>
      <w:ins w:id="1317" w:author="Dmitry Tebaykin" w:date="2016-12-15T19:46:00Z">
        <w:r w:rsidRPr="00377D86">
          <w:rPr>
            <w:rFonts w:eastAsia="Times New Roman"/>
            <w:rPrChange w:id="1318" w:author="Dmitry Tebaykin" w:date="2016-12-15T19:46:00Z">
              <w:rPr>
                <w:rFonts w:eastAsia="Times New Roman"/>
              </w:rPr>
            </w:rPrChange>
          </w:rPr>
          <w:t xml:space="preserve">Kim, J., and Connors, B. (2012). High temperatures alter physiological properties of pyramidal cells and inhibitory interneurons in hippocampus. Front. Cell. Neurosci. </w:t>
        </w:r>
        <w:r w:rsidRPr="00377D86">
          <w:rPr>
            <w:rFonts w:eastAsia="Times New Roman"/>
            <w:i/>
            <w:iCs/>
            <w:rPrChange w:id="1319" w:author="Dmitry Tebaykin" w:date="2016-12-15T19:46:00Z">
              <w:rPr>
                <w:rFonts w:eastAsia="Times New Roman"/>
                <w:i/>
                <w:iCs/>
              </w:rPr>
            </w:rPrChange>
          </w:rPr>
          <w:t>6</w:t>
        </w:r>
        <w:r w:rsidRPr="00377D86">
          <w:rPr>
            <w:rFonts w:eastAsia="Times New Roman"/>
            <w:rPrChange w:id="1320" w:author="Dmitry Tebaykin" w:date="2016-12-15T19:46:00Z">
              <w:rPr>
                <w:rFonts w:eastAsia="Times New Roman"/>
              </w:rPr>
            </w:rPrChange>
          </w:rPr>
          <w:t>, 27.</w:t>
        </w:r>
      </w:ins>
    </w:p>
    <w:p w14:paraId="5821DBC4" w14:textId="77777777" w:rsidR="00377D86" w:rsidRPr="00377D86" w:rsidRDefault="00377D86" w:rsidP="00377D86">
      <w:pPr>
        <w:pStyle w:val="Bibliography"/>
        <w:rPr>
          <w:ins w:id="1321" w:author="Dmitry Tebaykin" w:date="2016-12-15T19:46:00Z"/>
          <w:rFonts w:eastAsia="Times New Roman"/>
          <w:rPrChange w:id="1322" w:author="Dmitry Tebaykin" w:date="2016-12-15T19:46:00Z">
            <w:rPr>
              <w:ins w:id="1323" w:author="Dmitry Tebaykin" w:date="2016-12-15T19:46:00Z"/>
              <w:rFonts w:eastAsia="Times New Roman"/>
            </w:rPr>
          </w:rPrChange>
        </w:rPr>
        <w:pPrChange w:id="1324" w:author="Dmitry Tebaykin" w:date="2016-12-15T19:46:00Z">
          <w:pPr>
            <w:widowControl w:val="0"/>
            <w:autoSpaceDE w:val="0"/>
            <w:autoSpaceDN w:val="0"/>
            <w:adjustRightInd w:val="0"/>
          </w:pPr>
        </w:pPrChange>
      </w:pPr>
      <w:ins w:id="1325" w:author="Dmitry Tebaykin" w:date="2016-12-15T19:46:00Z">
        <w:r w:rsidRPr="00377D86">
          <w:rPr>
            <w:rFonts w:eastAsia="Times New Roman"/>
            <w:rPrChange w:id="1326" w:author="Dmitry Tebaykin" w:date="2016-12-15T19:46:00Z">
              <w:rPr>
                <w:rFonts w:eastAsia="Times New Roman"/>
              </w:rPr>
            </w:rPrChange>
          </w:rPr>
          <w:t>Kohavi, R. (1995). A study of cross-validation and bootstrap for accuracy estimation and model selection. pp. 1137–1145.</w:t>
        </w:r>
      </w:ins>
    </w:p>
    <w:p w14:paraId="25F8C2B9" w14:textId="77777777" w:rsidR="00377D86" w:rsidRPr="00377D86" w:rsidRDefault="00377D86" w:rsidP="00377D86">
      <w:pPr>
        <w:pStyle w:val="Bibliography"/>
        <w:rPr>
          <w:ins w:id="1327" w:author="Dmitry Tebaykin" w:date="2016-12-15T19:46:00Z"/>
          <w:rFonts w:eastAsia="Times New Roman"/>
          <w:rPrChange w:id="1328" w:author="Dmitry Tebaykin" w:date="2016-12-15T19:46:00Z">
            <w:rPr>
              <w:ins w:id="1329" w:author="Dmitry Tebaykin" w:date="2016-12-15T19:46:00Z"/>
              <w:rFonts w:eastAsia="Times New Roman"/>
            </w:rPr>
          </w:rPrChange>
        </w:rPr>
        <w:pPrChange w:id="1330" w:author="Dmitry Tebaykin" w:date="2016-12-15T19:46:00Z">
          <w:pPr>
            <w:widowControl w:val="0"/>
            <w:autoSpaceDE w:val="0"/>
            <w:autoSpaceDN w:val="0"/>
            <w:adjustRightInd w:val="0"/>
          </w:pPr>
        </w:pPrChange>
      </w:pPr>
      <w:ins w:id="1331" w:author="Dmitry Tebaykin" w:date="2016-12-15T19:46:00Z">
        <w:r w:rsidRPr="00377D86">
          <w:rPr>
            <w:rFonts w:eastAsia="Times New Roman"/>
            <w:rPrChange w:id="1332" w:author="Dmitry Tebaykin" w:date="2016-12-15T19:46:00Z">
              <w:rPr>
                <w:rFonts w:eastAsia="Times New Roman"/>
              </w:rPr>
            </w:rPrChange>
          </w:rPr>
          <w:t xml:space="preserve">Koyama, S., and Appel, S.B. (2006). Characterization of M-Current in Ventral Tegmental Area Dopamine Neurons. J. Neurophysiol. </w:t>
        </w:r>
        <w:r w:rsidRPr="00377D86">
          <w:rPr>
            <w:rFonts w:eastAsia="Times New Roman"/>
            <w:i/>
            <w:iCs/>
            <w:rPrChange w:id="1333" w:author="Dmitry Tebaykin" w:date="2016-12-15T19:46:00Z">
              <w:rPr>
                <w:rFonts w:eastAsia="Times New Roman"/>
                <w:i/>
                <w:iCs/>
              </w:rPr>
            </w:rPrChange>
          </w:rPr>
          <w:t>96</w:t>
        </w:r>
        <w:r w:rsidRPr="00377D86">
          <w:rPr>
            <w:rFonts w:eastAsia="Times New Roman"/>
            <w:rPrChange w:id="1334" w:author="Dmitry Tebaykin" w:date="2016-12-15T19:46:00Z">
              <w:rPr>
                <w:rFonts w:eastAsia="Times New Roman"/>
              </w:rPr>
            </w:rPrChange>
          </w:rPr>
          <w:t>, 535–543.</w:t>
        </w:r>
      </w:ins>
    </w:p>
    <w:p w14:paraId="535308D9" w14:textId="77777777" w:rsidR="00377D86" w:rsidRPr="00377D86" w:rsidRDefault="00377D86" w:rsidP="00377D86">
      <w:pPr>
        <w:pStyle w:val="Bibliography"/>
        <w:rPr>
          <w:ins w:id="1335" w:author="Dmitry Tebaykin" w:date="2016-12-15T19:46:00Z"/>
          <w:rFonts w:eastAsia="Times New Roman"/>
          <w:rPrChange w:id="1336" w:author="Dmitry Tebaykin" w:date="2016-12-15T19:46:00Z">
            <w:rPr>
              <w:ins w:id="1337" w:author="Dmitry Tebaykin" w:date="2016-12-15T19:46:00Z"/>
              <w:rFonts w:eastAsia="Times New Roman"/>
            </w:rPr>
          </w:rPrChange>
        </w:rPr>
        <w:pPrChange w:id="1338" w:author="Dmitry Tebaykin" w:date="2016-12-15T19:46:00Z">
          <w:pPr>
            <w:widowControl w:val="0"/>
            <w:autoSpaceDE w:val="0"/>
            <w:autoSpaceDN w:val="0"/>
            <w:adjustRightInd w:val="0"/>
          </w:pPr>
        </w:pPrChange>
      </w:pPr>
      <w:ins w:id="1339" w:author="Dmitry Tebaykin" w:date="2016-12-15T19:46:00Z">
        <w:r w:rsidRPr="00377D86">
          <w:rPr>
            <w:rFonts w:eastAsia="Times New Roman"/>
            <w:rPrChange w:id="1340" w:author="Dmitry Tebaykin" w:date="2016-12-15T19:46:00Z">
              <w:rPr>
                <w:rFonts w:eastAsia="Times New Roman"/>
              </w:rPr>
            </w:rPrChange>
          </w:rPr>
          <w:t xml:space="preserve">Lamsa, K., Irvine, E.E., Giese, K.P., and Kullmann, D.M. (2007). NMDA receptor-dependent long-term potentiation in mouse hippocampal interneurons shows a unique dependence on Ca(2+)/calmodulin-dependent kinases. J. Physiol. </w:t>
        </w:r>
        <w:r w:rsidRPr="00377D86">
          <w:rPr>
            <w:rFonts w:eastAsia="Times New Roman"/>
            <w:i/>
            <w:iCs/>
            <w:rPrChange w:id="1341" w:author="Dmitry Tebaykin" w:date="2016-12-15T19:46:00Z">
              <w:rPr>
                <w:rFonts w:eastAsia="Times New Roman"/>
                <w:i/>
                <w:iCs/>
              </w:rPr>
            </w:rPrChange>
          </w:rPr>
          <w:t>584</w:t>
        </w:r>
        <w:r w:rsidRPr="00377D86">
          <w:rPr>
            <w:rFonts w:eastAsia="Times New Roman"/>
            <w:rPrChange w:id="1342" w:author="Dmitry Tebaykin" w:date="2016-12-15T19:46:00Z">
              <w:rPr>
                <w:rFonts w:eastAsia="Times New Roman"/>
              </w:rPr>
            </w:rPrChange>
          </w:rPr>
          <w:t>, 885–894.</w:t>
        </w:r>
      </w:ins>
    </w:p>
    <w:p w14:paraId="33875E46" w14:textId="77777777" w:rsidR="00377D86" w:rsidRPr="00377D86" w:rsidRDefault="00377D86" w:rsidP="00377D86">
      <w:pPr>
        <w:pStyle w:val="Bibliography"/>
        <w:rPr>
          <w:ins w:id="1343" w:author="Dmitry Tebaykin" w:date="2016-12-15T19:46:00Z"/>
          <w:rFonts w:eastAsia="Times New Roman"/>
          <w:rPrChange w:id="1344" w:author="Dmitry Tebaykin" w:date="2016-12-15T19:46:00Z">
            <w:rPr>
              <w:ins w:id="1345" w:author="Dmitry Tebaykin" w:date="2016-12-15T19:46:00Z"/>
              <w:rFonts w:eastAsia="Times New Roman"/>
            </w:rPr>
          </w:rPrChange>
        </w:rPr>
        <w:pPrChange w:id="1346" w:author="Dmitry Tebaykin" w:date="2016-12-15T19:46:00Z">
          <w:pPr>
            <w:widowControl w:val="0"/>
            <w:autoSpaceDE w:val="0"/>
            <w:autoSpaceDN w:val="0"/>
            <w:adjustRightInd w:val="0"/>
          </w:pPr>
        </w:pPrChange>
      </w:pPr>
      <w:ins w:id="1347" w:author="Dmitry Tebaykin" w:date="2016-12-15T19:46:00Z">
        <w:r w:rsidRPr="00377D86">
          <w:rPr>
            <w:rFonts w:eastAsia="Times New Roman"/>
            <w:rPrChange w:id="1348" w:author="Dmitry Tebaykin" w:date="2016-12-15T19:46:00Z">
              <w:rPr>
                <w:rFonts w:eastAsia="Times New Roman"/>
              </w:rPr>
            </w:rPrChange>
          </w:rPr>
          <w:t xml:space="preserve">Larson, S.D., and Martone, M. (2013). NeuroLex. org: an online framework for neuroscience knowledge. Front. Neuroinformatics </w:t>
        </w:r>
        <w:r w:rsidRPr="00377D86">
          <w:rPr>
            <w:rFonts w:eastAsia="Times New Roman"/>
            <w:i/>
            <w:iCs/>
            <w:rPrChange w:id="1349" w:author="Dmitry Tebaykin" w:date="2016-12-15T19:46:00Z">
              <w:rPr>
                <w:rFonts w:eastAsia="Times New Roman"/>
                <w:i/>
                <w:iCs/>
              </w:rPr>
            </w:rPrChange>
          </w:rPr>
          <w:t>7</w:t>
        </w:r>
        <w:r w:rsidRPr="00377D86">
          <w:rPr>
            <w:rFonts w:eastAsia="Times New Roman"/>
            <w:rPrChange w:id="1350" w:author="Dmitry Tebaykin" w:date="2016-12-15T19:46:00Z">
              <w:rPr>
                <w:rFonts w:eastAsia="Times New Roman"/>
              </w:rPr>
            </w:rPrChange>
          </w:rPr>
          <w:t>, 18.</w:t>
        </w:r>
      </w:ins>
    </w:p>
    <w:p w14:paraId="6B387D6B" w14:textId="77777777" w:rsidR="00377D86" w:rsidRPr="00377D86" w:rsidRDefault="00377D86" w:rsidP="00377D86">
      <w:pPr>
        <w:pStyle w:val="Bibliography"/>
        <w:rPr>
          <w:ins w:id="1351" w:author="Dmitry Tebaykin" w:date="2016-12-15T19:46:00Z"/>
          <w:rFonts w:eastAsia="Times New Roman"/>
          <w:rPrChange w:id="1352" w:author="Dmitry Tebaykin" w:date="2016-12-15T19:46:00Z">
            <w:rPr>
              <w:ins w:id="1353" w:author="Dmitry Tebaykin" w:date="2016-12-15T19:46:00Z"/>
              <w:rFonts w:eastAsia="Times New Roman"/>
            </w:rPr>
          </w:rPrChange>
        </w:rPr>
        <w:pPrChange w:id="1354" w:author="Dmitry Tebaykin" w:date="2016-12-15T19:46:00Z">
          <w:pPr>
            <w:widowControl w:val="0"/>
            <w:autoSpaceDE w:val="0"/>
            <w:autoSpaceDN w:val="0"/>
            <w:adjustRightInd w:val="0"/>
          </w:pPr>
        </w:pPrChange>
      </w:pPr>
      <w:ins w:id="1355" w:author="Dmitry Tebaykin" w:date="2016-12-15T19:46:00Z">
        <w:r w:rsidRPr="00377D86">
          <w:rPr>
            <w:rFonts w:eastAsia="Times New Roman"/>
            <w:rPrChange w:id="1356" w:author="Dmitry Tebaykin" w:date="2016-12-15T19:46:00Z">
              <w:rPr>
                <w:rFonts w:eastAsia="Times New Roman"/>
              </w:rPr>
            </w:rPrChange>
          </w:rPr>
          <w:t xml:space="preserve">Le Cessie, S., and Van Houwelingen, J.C. (1992). Ridge Estimators in Logistic Regression. J. R. Stat. Soc. Ser. C Appl. Stat. </w:t>
        </w:r>
        <w:r w:rsidRPr="00377D86">
          <w:rPr>
            <w:rFonts w:eastAsia="Times New Roman"/>
            <w:i/>
            <w:iCs/>
            <w:rPrChange w:id="1357" w:author="Dmitry Tebaykin" w:date="2016-12-15T19:46:00Z">
              <w:rPr>
                <w:rFonts w:eastAsia="Times New Roman"/>
                <w:i/>
                <w:iCs/>
              </w:rPr>
            </w:rPrChange>
          </w:rPr>
          <w:t>41</w:t>
        </w:r>
        <w:r w:rsidRPr="00377D86">
          <w:rPr>
            <w:rFonts w:eastAsia="Times New Roman"/>
            <w:rPrChange w:id="1358" w:author="Dmitry Tebaykin" w:date="2016-12-15T19:46:00Z">
              <w:rPr>
                <w:rFonts w:eastAsia="Times New Roman"/>
              </w:rPr>
            </w:rPrChange>
          </w:rPr>
          <w:t>, 191–201.</w:t>
        </w:r>
      </w:ins>
    </w:p>
    <w:p w14:paraId="7130517A" w14:textId="77777777" w:rsidR="00377D86" w:rsidRPr="00377D86" w:rsidRDefault="00377D86" w:rsidP="00377D86">
      <w:pPr>
        <w:pStyle w:val="Bibliography"/>
        <w:rPr>
          <w:ins w:id="1359" w:author="Dmitry Tebaykin" w:date="2016-12-15T19:46:00Z"/>
          <w:rFonts w:eastAsia="Times New Roman"/>
          <w:rPrChange w:id="1360" w:author="Dmitry Tebaykin" w:date="2016-12-15T19:46:00Z">
            <w:rPr>
              <w:ins w:id="1361" w:author="Dmitry Tebaykin" w:date="2016-12-15T19:46:00Z"/>
              <w:rFonts w:eastAsia="Times New Roman"/>
            </w:rPr>
          </w:rPrChange>
        </w:rPr>
        <w:pPrChange w:id="1362" w:author="Dmitry Tebaykin" w:date="2016-12-15T19:46:00Z">
          <w:pPr>
            <w:widowControl w:val="0"/>
            <w:autoSpaceDE w:val="0"/>
            <w:autoSpaceDN w:val="0"/>
            <w:adjustRightInd w:val="0"/>
          </w:pPr>
        </w:pPrChange>
      </w:pPr>
      <w:ins w:id="1363" w:author="Dmitry Tebaykin" w:date="2016-12-15T19:46:00Z">
        <w:r w:rsidRPr="00377D86">
          <w:rPr>
            <w:rFonts w:eastAsia="Times New Roman"/>
            <w:rPrChange w:id="1364" w:author="Dmitry Tebaykin" w:date="2016-12-15T19:46:00Z">
              <w:rPr>
                <w:rFonts w:eastAsia="Times New Roman"/>
              </w:rPr>
            </w:rPrChange>
          </w:rPr>
          <w:t xml:space="preserve">Lee, J.C.F., Callaway, J.C., and Foehring, R.C. (2005). Effects of Temperature on Calcium Transients and Ca2+-Dependent Afterhyperpolarizations in Neocortical Pyramidal Neurons. J. Neurophysiol. </w:t>
        </w:r>
        <w:r w:rsidRPr="00377D86">
          <w:rPr>
            <w:rFonts w:eastAsia="Times New Roman"/>
            <w:i/>
            <w:iCs/>
            <w:rPrChange w:id="1365" w:author="Dmitry Tebaykin" w:date="2016-12-15T19:46:00Z">
              <w:rPr>
                <w:rFonts w:eastAsia="Times New Roman"/>
                <w:i/>
                <w:iCs/>
              </w:rPr>
            </w:rPrChange>
          </w:rPr>
          <w:t>93</w:t>
        </w:r>
        <w:r w:rsidRPr="00377D86">
          <w:rPr>
            <w:rFonts w:eastAsia="Times New Roman"/>
            <w:rPrChange w:id="1366" w:author="Dmitry Tebaykin" w:date="2016-12-15T19:46:00Z">
              <w:rPr>
                <w:rFonts w:eastAsia="Times New Roman"/>
              </w:rPr>
            </w:rPrChange>
          </w:rPr>
          <w:t>, 2012–2020.</w:t>
        </w:r>
      </w:ins>
    </w:p>
    <w:p w14:paraId="65B2ACD4" w14:textId="77777777" w:rsidR="00377D86" w:rsidRPr="00377D86" w:rsidRDefault="00377D86" w:rsidP="00377D86">
      <w:pPr>
        <w:pStyle w:val="Bibliography"/>
        <w:rPr>
          <w:ins w:id="1367" w:author="Dmitry Tebaykin" w:date="2016-12-15T19:46:00Z"/>
          <w:rFonts w:eastAsia="Times New Roman"/>
          <w:rPrChange w:id="1368" w:author="Dmitry Tebaykin" w:date="2016-12-15T19:46:00Z">
            <w:rPr>
              <w:ins w:id="1369" w:author="Dmitry Tebaykin" w:date="2016-12-15T19:46:00Z"/>
              <w:rFonts w:eastAsia="Times New Roman"/>
            </w:rPr>
          </w:rPrChange>
        </w:rPr>
        <w:pPrChange w:id="1370" w:author="Dmitry Tebaykin" w:date="2016-12-15T19:46:00Z">
          <w:pPr>
            <w:widowControl w:val="0"/>
            <w:autoSpaceDE w:val="0"/>
            <w:autoSpaceDN w:val="0"/>
            <w:adjustRightInd w:val="0"/>
          </w:pPr>
        </w:pPrChange>
      </w:pPr>
      <w:ins w:id="1371" w:author="Dmitry Tebaykin" w:date="2016-12-15T19:46:00Z">
        <w:r w:rsidRPr="00377D86">
          <w:rPr>
            <w:rFonts w:eastAsia="Times New Roman"/>
            <w:rPrChange w:id="1372" w:author="Dmitry Tebaykin" w:date="2016-12-15T19:46:00Z">
              <w:rPr>
                <w:rFonts w:eastAsia="Times New Roman"/>
              </w:rPr>
            </w:rPrChange>
          </w:rPr>
          <w:t xml:space="preserve">Liaw, A., and Wiener, M. (2012). Random Forest: Breiman and Cutler’s Random Forests for </w:t>
        </w:r>
        <w:r w:rsidRPr="00377D86">
          <w:rPr>
            <w:rFonts w:eastAsia="Times New Roman"/>
            <w:rPrChange w:id="1373" w:author="Dmitry Tebaykin" w:date="2016-12-15T19:46:00Z">
              <w:rPr>
                <w:rFonts w:eastAsia="Times New Roman"/>
              </w:rPr>
            </w:rPrChange>
          </w:rPr>
          <w:lastRenderedPageBreak/>
          <w:t>Classification and Regression. R Package Version 4.6-7.</w:t>
        </w:r>
      </w:ins>
    </w:p>
    <w:p w14:paraId="129D366E" w14:textId="77777777" w:rsidR="00377D86" w:rsidRPr="00377D86" w:rsidRDefault="00377D86" w:rsidP="00377D86">
      <w:pPr>
        <w:pStyle w:val="Bibliography"/>
        <w:rPr>
          <w:ins w:id="1374" w:author="Dmitry Tebaykin" w:date="2016-12-15T19:46:00Z"/>
          <w:rFonts w:eastAsia="Times New Roman"/>
          <w:rPrChange w:id="1375" w:author="Dmitry Tebaykin" w:date="2016-12-15T19:46:00Z">
            <w:rPr>
              <w:ins w:id="1376" w:author="Dmitry Tebaykin" w:date="2016-12-15T19:46:00Z"/>
              <w:rFonts w:eastAsia="Times New Roman"/>
            </w:rPr>
          </w:rPrChange>
        </w:rPr>
        <w:pPrChange w:id="1377" w:author="Dmitry Tebaykin" w:date="2016-12-15T19:46:00Z">
          <w:pPr>
            <w:widowControl w:val="0"/>
            <w:autoSpaceDE w:val="0"/>
            <w:autoSpaceDN w:val="0"/>
            <w:adjustRightInd w:val="0"/>
          </w:pPr>
        </w:pPrChange>
      </w:pPr>
      <w:ins w:id="1378" w:author="Dmitry Tebaykin" w:date="2016-12-15T19:46:00Z">
        <w:r w:rsidRPr="00377D86">
          <w:rPr>
            <w:rFonts w:eastAsia="Times New Roman"/>
            <w:rPrChange w:id="1379" w:author="Dmitry Tebaykin" w:date="2016-12-15T19:46:00Z">
              <w:rPr>
                <w:rFonts w:eastAsia="Times New Roman"/>
              </w:rPr>
            </w:rPrChange>
          </w:rPr>
          <w:t>Linoff, G.S., and Berry, M.J.A. (2011). Data Mining Techniques: For Marketing, Sales, and Customer Relationship Management (John Wiley &amp; Sons).</w:t>
        </w:r>
      </w:ins>
    </w:p>
    <w:p w14:paraId="343DE5A4" w14:textId="77777777" w:rsidR="00377D86" w:rsidRPr="00377D86" w:rsidRDefault="00377D86" w:rsidP="00377D86">
      <w:pPr>
        <w:pStyle w:val="Bibliography"/>
        <w:rPr>
          <w:ins w:id="1380" w:author="Dmitry Tebaykin" w:date="2016-12-15T19:46:00Z"/>
          <w:rFonts w:eastAsia="Times New Roman"/>
          <w:rPrChange w:id="1381" w:author="Dmitry Tebaykin" w:date="2016-12-15T19:46:00Z">
            <w:rPr>
              <w:ins w:id="1382" w:author="Dmitry Tebaykin" w:date="2016-12-15T19:46:00Z"/>
              <w:rFonts w:eastAsia="Times New Roman"/>
            </w:rPr>
          </w:rPrChange>
        </w:rPr>
        <w:pPrChange w:id="1383" w:author="Dmitry Tebaykin" w:date="2016-12-15T19:46:00Z">
          <w:pPr>
            <w:widowControl w:val="0"/>
            <w:autoSpaceDE w:val="0"/>
            <w:autoSpaceDN w:val="0"/>
            <w:adjustRightInd w:val="0"/>
          </w:pPr>
        </w:pPrChange>
      </w:pPr>
      <w:ins w:id="1384" w:author="Dmitry Tebaykin" w:date="2016-12-15T19:46:00Z">
        <w:r w:rsidRPr="00377D86">
          <w:rPr>
            <w:rFonts w:eastAsia="Times New Roman"/>
            <w:rPrChange w:id="1385" w:author="Dmitry Tebaykin" w:date="2016-12-15T19:46:00Z">
              <w:rPr>
                <w:rFonts w:eastAsia="Times New Roman"/>
              </w:rPr>
            </w:rPrChange>
          </w:rPr>
          <w:t xml:space="preserve">Lübke, J., Frotscher, M., and Spruston, N. (1998). Specialized electrophysiological properties of anatomically identified neurons in the hilar region of the rat fascia dentata. J. Neurophysiol. </w:t>
        </w:r>
        <w:r w:rsidRPr="00377D86">
          <w:rPr>
            <w:rFonts w:eastAsia="Times New Roman"/>
            <w:i/>
            <w:iCs/>
            <w:rPrChange w:id="1386" w:author="Dmitry Tebaykin" w:date="2016-12-15T19:46:00Z">
              <w:rPr>
                <w:rFonts w:eastAsia="Times New Roman"/>
                <w:i/>
                <w:iCs/>
              </w:rPr>
            </w:rPrChange>
          </w:rPr>
          <w:t>79</w:t>
        </w:r>
        <w:r w:rsidRPr="00377D86">
          <w:rPr>
            <w:rFonts w:eastAsia="Times New Roman"/>
            <w:rPrChange w:id="1387" w:author="Dmitry Tebaykin" w:date="2016-12-15T19:46:00Z">
              <w:rPr>
                <w:rFonts w:eastAsia="Times New Roman"/>
              </w:rPr>
            </w:rPrChange>
          </w:rPr>
          <w:t>, 1518–1534.</w:t>
        </w:r>
      </w:ins>
    </w:p>
    <w:p w14:paraId="459F8996" w14:textId="77777777" w:rsidR="00377D86" w:rsidRPr="00377D86" w:rsidRDefault="00377D86" w:rsidP="00377D86">
      <w:pPr>
        <w:pStyle w:val="Bibliography"/>
        <w:rPr>
          <w:ins w:id="1388" w:author="Dmitry Tebaykin" w:date="2016-12-15T19:46:00Z"/>
          <w:rFonts w:eastAsia="Times New Roman"/>
          <w:rPrChange w:id="1389" w:author="Dmitry Tebaykin" w:date="2016-12-15T19:46:00Z">
            <w:rPr>
              <w:ins w:id="1390" w:author="Dmitry Tebaykin" w:date="2016-12-15T19:46:00Z"/>
              <w:rFonts w:eastAsia="Times New Roman"/>
            </w:rPr>
          </w:rPrChange>
        </w:rPr>
        <w:pPrChange w:id="1391" w:author="Dmitry Tebaykin" w:date="2016-12-15T19:46:00Z">
          <w:pPr>
            <w:widowControl w:val="0"/>
            <w:autoSpaceDE w:val="0"/>
            <w:autoSpaceDN w:val="0"/>
            <w:adjustRightInd w:val="0"/>
          </w:pPr>
        </w:pPrChange>
      </w:pPr>
      <w:ins w:id="1392" w:author="Dmitry Tebaykin" w:date="2016-12-15T19:46:00Z">
        <w:r w:rsidRPr="00377D86">
          <w:rPr>
            <w:rFonts w:eastAsia="Times New Roman"/>
            <w:rPrChange w:id="1393" w:author="Dmitry Tebaykin" w:date="2016-12-15T19:46:00Z">
              <w:rPr>
                <w:rFonts w:eastAsia="Times New Roman"/>
              </w:rPr>
            </w:rPrChange>
          </w:rPr>
          <w:t xml:space="preserve">MacGregor, D.G., Chesler, M., and Rice, M.E. (2001). HEPES prevents edema in rat brain slices. Neurosci. Lett. </w:t>
        </w:r>
        <w:r w:rsidRPr="00377D86">
          <w:rPr>
            <w:rFonts w:eastAsia="Times New Roman"/>
            <w:i/>
            <w:iCs/>
            <w:rPrChange w:id="1394" w:author="Dmitry Tebaykin" w:date="2016-12-15T19:46:00Z">
              <w:rPr>
                <w:rFonts w:eastAsia="Times New Roman"/>
                <w:i/>
                <w:iCs/>
              </w:rPr>
            </w:rPrChange>
          </w:rPr>
          <w:t>303</w:t>
        </w:r>
        <w:r w:rsidRPr="00377D86">
          <w:rPr>
            <w:rFonts w:eastAsia="Times New Roman"/>
            <w:rPrChange w:id="1395" w:author="Dmitry Tebaykin" w:date="2016-12-15T19:46:00Z">
              <w:rPr>
                <w:rFonts w:eastAsia="Times New Roman"/>
              </w:rPr>
            </w:rPrChange>
          </w:rPr>
          <w:t>, 141–144.</w:t>
        </w:r>
      </w:ins>
    </w:p>
    <w:p w14:paraId="146E2480" w14:textId="77777777" w:rsidR="00377D86" w:rsidRPr="00377D86" w:rsidRDefault="00377D86" w:rsidP="00377D86">
      <w:pPr>
        <w:pStyle w:val="Bibliography"/>
        <w:rPr>
          <w:ins w:id="1396" w:author="Dmitry Tebaykin" w:date="2016-12-15T19:46:00Z"/>
          <w:rFonts w:eastAsia="Times New Roman"/>
          <w:rPrChange w:id="1397" w:author="Dmitry Tebaykin" w:date="2016-12-15T19:46:00Z">
            <w:rPr>
              <w:ins w:id="1398" w:author="Dmitry Tebaykin" w:date="2016-12-15T19:46:00Z"/>
              <w:rFonts w:eastAsia="Times New Roman"/>
            </w:rPr>
          </w:rPrChange>
        </w:rPr>
        <w:pPrChange w:id="1399" w:author="Dmitry Tebaykin" w:date="2016-12-15T19:46:00Z">
          <w:pPr>
            <w:widowControl w:val="0"/>
            <w:autoSpaceDE w:val="0"/>
            <w:autoSpaceDN w:val="0"/>
            <w:adjustRightInd w:val="0"/>
          </w:pPr>
        </w:pPrChange>
      </w:pPr>
      <w:ins w:id="1400" w:author="Dmitry Tebaykin" w:date="2016-12-15T19:46:00Z">
        <w:r w:rsidRPr="00377D86">
          <w:rPr>
            <w:rFonts w:eastAsia="Times New Roman"/>
            <w:rPrChange w:id="1401" w:author="Dmitry Tebaykin" w:date="2016-12-15T19:46:00Z">
              <w:rPr>
                <w:rFonts w:eastAsia="Times New Roman"/>
              </w:rPr>
            </w:rPrChange>
          </w:rPr>
          <w:t>Miller, J.F. (1981). Assessing language production in children: Experimental procedures (Univ Park Press).</w:t>
        </w:r>
      </w:ins>
    </w:p>
    <w:p w14:paraId="607AF048" w14:textId="77777777" w:rsidR="00377D86" w:rsidRPr="00377D86" w:rsidRDefault="00377D86" w:rsidP="00377D86">
      <w:pPr>
        <w:pStyle w:val="Bibliography"/>
        <w:rPr>
          <w:ins w:id="1402" w:author="Dmitry Tebaykin" w:date="2016-12-15T19:46:00Z"/>
          <w:rFonts w:eastAsia="Times New Roman"/>
          <w:rPrChange w:id="1403" w:author="Dmitry Tebaykin" w:date="2016-12-15T19:46:00Z">
            <w:rPr>
              <w:ins w:id="1404" w:author="Dmitry Tebaykin" w:date="2016-12-15T19:46:00Z"/>
              <w:rFonts w:eastAsia="Times New Roman"/>
            </w:rPr>
          </w:rPrChange>
        </w:rPr>
        <w:pPrChange w:id="1405" w:author="Dmitry Tebaykin" w:date="2016-12-15T19:46:00Z">
          <w:pPr>
            <w:widowControl w:val="0"/>
            <w:autoSpaceDE w:val="0"/>
            <w:autoSpaceDN w:val="0"/>
            <w:adjustRightInd w:val="0"/>
          </w:pPr>
        </w:pPrChange>
      </w:pPr>
      <w:ins w:id="1406" w:author="Dmitry Tebaykin" w:date="2016-12-15T19:46:00Z">
        <w:r w:rsidRPr="00377D86">
          <w:rPr>
            <w:rFonts w:eastAsia="Times New Roman"/>
            <w:rPrChange w:id="1407" w:author="Dmitry Tebaykin" w:date="2016-12-15T19:46:00Z">
              <w:rPr>
                <w:rFonts w:eastAsia="Times New Roman"/>
              </w:rPr>
            </w:rPrChange>
          </w:rPr>
          <w:t xml:space="preserve">Moyer, J.R., and Brown, T.H. (1998). Methods for whole-cell recording from visually preselected neurons of perirhinal cortex in brain slices from young and aging rats. J. Neurosci. Methods </w:t>
        </w:r>
        <w:r w:rsidRPr="00377D86">
          <w:rPr>
            <w:rFonts w:eastAsia="Times New Roman"/>
            <w:i/>
            <w:iCs/>
            <w:rPrChange w:id="1408" w:author="Dmitry Tebaykin" w:date="2016-12-15T19:46:00Z">
              <w:rPr>
                <w:rFonts w:eastAsia="Times New Roman"/>
                <w:i/>
                <w:iCs/>
              </w:rPr>
            </w:rPrChange>
          </w:rPr>
          <w:t>86</w:t>
        </w:r>
        <w:r w:rsidRPr="00377D86">
          <w:rPr>
            <w:rFonts w:eastAsia="Times New Roman"/>
            <w:rPrChange w:id="1409" w:author="Dmitry Tebaykin" w:date="2016-12-15T19:46:00Z">
              <w:rPr>
                <w:rFonts w:eastAsia="Times New Roman"/>
              </w:rPr>
            </w:rPrChange>
          </w:rPr>
          <w:t>, 35–54.</w:t>
        </w:r>
      </w:ins>
    </w:p>
    <w:p w14:paraId="6760D352" w14:textId="77777777" w:rsidR="00377D86" w:rsidRPr="00377D86" w:rsidRDefault="00377D86" w:rsidP="00377D86">
      <w:pPr>
        <w:pStyle w:val="Bibliography"/>
        <w:rPr>
          <w:ins w:id="1410" w:author="Dmitry Tebaykin" w:date="2016-12-15T19:46:00Z"/>
          <w:rFonts w:eastAsia="Times New Roman"/>
          <w:rPrChange w:id="1411" w:author="Dmitry Tebaykin" w:date="2016-12-15T19:46:00Z">
            <w:rPr>
              <w:ins w:id="1412" w:author="Dmitry Tebaykin" w:date="2016-12-15T19:46:00Z"/>
              <w:rFonts w:eastAsia="Times New Roman"/>
            </w:rPr>
          </w:rPrChange>
        </w:rPr>
        <w:pPrChange w:id="1413" w:author="Dmitry Tebaykin" w:date="2016-12-15T19:46:00Z">
          <w:pPr>
            <w:widowControl w:val="0"/>
            <w:autoSpaceDE w:val="0"/>
            <w:autoSpaceDN w:val="0"/>
            <w:adjustRightInd w:val="0"/>
          </w:pPr>
        </w:pPrChange>
      </w:pPr>
      <w:ins w:id="1414" w:author="Dmitry Tebaykin" w:date="2016-12-15T19:46:00Z">
        <w:r w:rsidRPr="00377D86">
          <w:rPr>
            <w:rFonts w:eastAsia="Times New Roman"/>
            <w:rPrChange w:id="1415" w:author="Dmitry Tebaykin" w:date="2016-12-15T19:46:00Z">
              <w:rPr>
                <w:rFonts w:eastAsia="Times New Roman"/>
              </w:rPr>
            </w:rPrChange>
          </w:rPr>
          <w:t xml:space="preserve">Nassar, M., Simonnet, J., Lofredi, R., Cohen, I., Savary, E., Yanagawa, Y., Miles, R., and Fricker, D. (2015). Diversity and overlap of Parvalbumin and Somatostatin expressing interneurons in mouse presubiculum. Front. Neural Circuits </w:t>
        </w:r>
        <w:r w:rsidRPr="00377D86">
          <w:rPr>
            <w:rFonts w:eastAsia="Times New Roman"/>
            <w:i/>
            <w:iCs/>
            <w:rPrChange w:id="1416" w:author="Dmitry Tebaykin" w:date="2016-12-15T19:46:00Z">
              <w:rPr>
                <w:rFonts w:eastAsia="Times New Roman"/>
                <w:i/>
                <w:iCs/>
              </w:rPr>
            </w:rPrChange>
          </w:rPr>
          <w:t>9</w:t>
        </w:r>
        <w:r w:rsidRPr="00377D86">
          <w:rPr>
            <w:rFonts w:eastAsia="Times New Roman"/>
            <w:rPrChange w:id="1417" w:author="Dmitry Tebaykin" w:date="2016-12-15T19:46:00Z">
              <w:rPr>
                <w:rFonts w:eastAsia="Times New Roman"/>
              </w:rPr>
            </w:rPrChange>
          </w:rPr>
          <w:t>.</w:t>
        </w:r>
      </w:ins>
    </w:p>
    <w:p w14:paraId="0897D07A" w14:textId="77777777" w:rsidR="00377D86" w:rsidRPr="00377D86" w:rsidRDefault="00377D86" w:rsidP="00377D86">
      <w:pPr>
        <w:pStyle w:val="Bibliography"/>
        <w:rPr>
          <w:ins w:id="1418" w:author="Dmitry Tebaykin" w:date="2016-12-15T19:46:00Z"/>
          <w:rFonts w:eastAsia="Times New Roman"/>
          <w:rPrChange w:id="1419" w:author="Dmitry Tebaykin" w:date="2016-12-15T19:46:00Z">
            <w:rPr>
              <w:ins w:id="1420" w:author="Dmitry Tebaykin" w:date="2016-12-15T19:46:00Z"/>
              <w:rFonts w:eastAsia="Times New Roman"/>
            </w:rPr>
          </w:rPrChange>
        </w:rPr>
        <w:pPrChange w:id="1421" w:author="Dmitry Tebaykin" w:date="2016-12-15T19:46:00Z">
          <w:pPr>
            <w:widowControl w:val="0"/>
            <w:autoSpaceDE w:val="0"/>
            <w:autoSpaceDN w:val="0"/>
            <w:adjustRightInd w:val="0"/>
          </w:pPr>
        </w:pPrChange>
      </w:pPr>
      <w:ins w:id="1422" w:author="Dmitry Tebaykin" w:date="2016-12-15T19:46:00Z">
        <w:r w:rsidRPr="00377D86">
          <w:rPr>
            <w:rFonts w:eastAsia="Times New Roman"/>
            <w:rPrChange w:id="1423" w:author="Dmitry Tebaykin" w:date="2016-12-15T19:46:00Z">
              <w:rPr>
                <w:rFonts w:eastAsia="Times New Roman"/>
              </w:rPr>
            </w:rPrChange>
          </w:rPr>
          <w:t xml:space="preserve">Novkovic, T., Shchyglo, O., Gold, R., and Manahan-Vaughan, D. (2015). Hippocampal function is compromised in an animal model of multiple sclerosis. Neuroscience </w:t>
        </w:r>
        <w:r w:rsidRPr="00377D86">
          <w:rPr>
            <w:rFonts w:eastAsia="Times New Roman"/>
            <w:i/>
            <w:iCs/>
            <w:rPrChange w:id="1424" w:author="Dmitry Tebaykin" w:date="2016-12-15T19:46:00Z">
              <w:rPr>
                <w:rFonts w:eastAsia="Times New Roman"/>
                <w:i/>
                <w:iCs/>
              </w:rPr>
            </w:rPrChange>
          </w:rPr>
          <w:t>309</w:t>
        </w:r>
        <w:r w:rsidRPr="00377D86">
          <w:rPr>
            <w:rFonts w:eastAsia="Times New Roman"/>
            <w:rPrChange w:id="1425" w:author="Dmitry Tebaykin" w:date="2016-12-15T19:46:00Z">
              <w:rPr>
                <w:rFonts w:eastAsia="Times New Roman"/>
              </w:rPr>
            </w:rPrChange>
          </w:rPr>
          <w:t>, 100–112.</w:t>
        </w:r>
      </w:ins>
    </w:p>
    <w:p w14:paraId="43258A13" w14:textId="77777777" w:rsidR="00377D86" w:rsidRPr="00377D86" w:rsidRDefault="00377D86" w:rsidP="00377D86">
      <w:pPr>
        <w:pStyle w:val="Bibliography"/>
        <w:rPr>
          <w:ins w:id="1426" w:author="Dmitry Tebaykin" w:date="2016-12-15T19:46:00Z"/>
          <w:rFonts w:eastAsia="Times New Roman"/>
          <w:rPrChange w:id="1427" w:author="Dmitry Tebaykin" w:date="2016-12-15T19:46:00Z">
            <w:rPr>
              <w:ins w:id="1428" w:author="Dmitry Tebaykin" w:date="2016-12-15T19:46:00Z"/>
              <w:rFonts w:eastAsia="Times New Roman"/>
            </w:rPr>
          </w:rPrChange>
        </w:rPr>
        <w:pPrChange w:id="1429" w:author="Dmitry Tebaykin" w:date="2016-12-15T19:46:00Z">
          <w:pPr>
            <w:widowControl w:val="0"/>
            <w:autoSpaceDE w:val="0"/>
            <w:autoSpaceDN w:val="0"/>
            <w:adjustRightInd w:val="0"/>
          </w:pPr>
        </w:pPrChange>
      </w:pPr>
      <w:ins w:id="1430" w:author="Dmitry Tebaykin" w:date="2016-12-15T19:46:00Z">
        <w:r w:rsidRPr="00377D86">
          <w:rPr>
            <w:rFonts w:eastAsia="Times New Roman"/>
            <w:rPrChange w:id="1431" w:author="Dmitry Tebaykin" w:date="2016-12-15T19:46:00Z">
              <w:rPr>
                <w:rFonts w:eastAsia="Times New Roman"/>
              </w:rPr>
            </w:rPrChange>
          </w:rPr>
          <w:t xml:space="preserve">Perkowski, J.J., and Murphy, G.G. (2011). Deletion of the mouse homolog of KCNAB2, a gene linked to monosomy 1p36, results in associative memory impairments and amygdala hyperexcitability. J. Neurosci. </w:t>
        </w:r>
        <w:r w:rsidRPr="00377D86">
          <w:rPr>
            <w:rFonts w:eastAsia="Times New Roman"/>
            <w:i/>
            <w:iCs/>
            <w:rPrChange w:id="1432" w:author="Dmitry Tebaykin" w:date="2016-12-15T19:46:00Z">
              <w:rPr>
                <w:rFonts w:eastAsia="Times New Roman"/>
                <w:i/>
                <w:iCs/>
              </w:rPr>
            </w:rPrChange>
          </w:rPr>
          <w:t>31</w:t>
        </w:r>
        <w:r w:rsidRPr="00377D86">
          <w:rPr>
            <w:rFonts w:eastAsia="Times New Roman"/>
            <w:rPrChange w:id="1433" w:author="Dmitry Tebaykin" w:date="2016-12-15T19:46:00Z">
              <w:rPr>
                <w:rFonts w:eastAsia="Times New Roman"/>
              </w:rPr>
            </w:rPrChange>
          </w:rPr>
          <w:t>, 46–54.</w:t>
        </w:r>
      </w:ins>
    </w:p>
    <w:p w14:paraId="122EC5C2" w14:textId="77777777" w:rsidR="00377D86" w:rsidRPr="00377D86" w:rsidRDefault="00377D86" w:rsidP="00377D86">
      <w:pPr>
        <w:pStyle w:val="Bibliography"/>
        <w:rPr>
          <w:ins w:id="1434" w:author="Dmitry Tebaykin" w:date="2016-12-15T19:46:00Z"/>
          <w:rFonts w:eastAsia="Times New Roman"/>
          <w:rPrChange w:id="1435" w:author="Dmitry Tebaykin" w:date="2016-12-15T19:46:00Z">
            <w:rPr>
              <w:ins w:id="1436" w:author="Dmitry Tebaykin" w:date="2016-12-15T19:46:00Z"/>
              <w:rFonts w:eastAsia="Times New Roman"/>
            </w:rPr>
          </w:rPrChange>
        </w:rPr>
        <w:pPrChange w:id="1437" w:author="Dmitry Tebaykin" w:date="2016-12-15T19:46:00Z">
          <w:pPr>
            <w:widowControl w:val="0"/>
            <w:autoSpaceDE w:val="0"/>
            <w:autoSpaceDN w:val="0"/>
            <w:adjustRightInd w:val="0"/>
          </w:pPr>
        </w:pPrChange>
      </w:pPr>
      <w:ins w:id="1438" w:author="Dmitry Tebaykin" w:date="2016-12-15T19:46:00Z">
        <w:r w:rsidRPr="00377D86">
          <w:rPr>
            <w:rFonts w:eastAsia="Times New Roman"/>
            <w:rPrChange w:id="1439" w:author="Dmitry Tebaykin" w:date="2016-12-15T19:46:00Z">
              <w:rPr>
                <w:rFonts w:eastAsia="Times New Roman"/>
              </w:rPr>
            </w:rPrChange>
          </w:rPr>
          <w:t xml:space="preserve">Pilarski, J.Q., Wakefield, H.E., Fuglevand, A.J., Levine, R.B., and Fregosi, R.F. (2011). Developmental Nicotine Exposure Alters Neurotransmission and Excitability in Hypoglossal Motoneurons. J. Neurophysiol. </w:t>
        </w:r>
        <w:r w:rsidRPr="00377D86">
          <w:rPr>
            <w:rFonts w:eastAsia="Times New Roman"/>
            <w:i/>
            <w:iCs/>
            <w:rPrChange w:id="1440" w:author="Dmitry Tebaykin" w:date="2016-12-15T19:46:00Z">
              <w:rPr>
                <w:rFonts w:eastAsia="Times New Roman"/>
                <w:i/>
                <w:iCs/>
              </w:rPr>
            </w:rPrChange>
          </w:rPr>
          <w:t>105</w:t>
        </w:r>
        <w:r w:rsidRPr="00377D86">
          <w:rPr>
            <w:rFonts w:eastAsia="Times New Roman"/>
            <w:rPrChange w:id="1441" w:author="Dmitry Tebaykin" w:date="2016-12-15T19:46:00Z">
              <w:rPr>
                <w:rFonts w:eastAsia="Times New Roman"/>
              </w:rPr>
            </w:rPrChange>
          </w:rPr>
          <w:t>, 423–433.</w:t>
        </w:r>
      </w:ins>
    </w:p>
    <w:p w14:paraId="27656890" w14:textId="77777777" w:rsidR="00377D86" w:rsidRPr="00377D86" w:rsidRDefault="00377D86" w:rsidP="00377D86">
      <w:pPr>
        <w:pStyle w:val="Bibliography"/>
        <w:rPr>
          <w:ins w:id="1442" w:author="Dmitry Tebaykin" w:date="2016-12-15T19:46:00Z"/>
          <w:rFonts w:eastAsia="Times New Roman"/>
          <w:rPrChange w:id="1443" w:author="Dmitry Tebaykin" w:date="2016-12-15T19:46:00Z">
            <w:rPr>
              <w:ins w:id="1444" w:author="Dmitry Tebaykin" w:date="2016-12-15T19:46:00Z"/>
              <w:rFonts w:eastAsia="Times New Roman"/>
            </w:rPr>
          </w:rPrChange>
        </w:rPr>
        <w:pPrChange w:id="1445" w:author="Dmitry Tebaykin" w:date="2016-12-15T19:46:00Z">
          <w:pPr>
            <w:widowControl w:val="0"/>
            <w:autoSpaceDE w:val="0"/>
            <w:autoSpaceDN w:val="0"/>
            <w:adjustRightInd w:val="0"/>
          </w:pPr>
        </w:pPrChange>
      </w:pPr>
      <w:ins w:id="1446" w:author="Dmitry Tebaykin" w:date="2016-12-15T19:46:00Z">
        <w:r w:rsidRPr="00377D86">
          <w:rPr>
            <w:rFonts w:eastAsia="Times New Roman"/>
            <w:rPrChange w:id="1447" w:author="Dmitry Tebaykin" w:date="2016-12-15T19:46:00Z">
              <w:rPr>
                <w:rFonts w:eastAsia="Times New Roman"/>
              </w:rPr>
            </w:rPrChange>
          </w:rPr>
          <w:t xml:space="preserve">Pletscher-Frankild, S., Pallejà, A., Tsafou, K., Binder, J.X., and Jensen, L.J. (2015). DISEASES: Text mining and data integration of disease–gene associations. Methods </w:t>
        </w:r>
        <w:r w:rsidRPr="00377D86">
          <w:rPr>
            <w:rFonts w:eastAsia="Times New Roman"/>
            <w:i/>
            <w:iCs/>
            <w:rPrChange w:id="1448" w:author="Dmitry Tebaykin" w:date="2016-12-15T19:46:00Z">
              <w:rPr>
                <w:rFonts w:eastAsia="Times New Roman"/>
                <w:i/>
                <w:iCs/>
              </w:rPr>
            </w:rPrChange>
          </w:rPr>
          <w:t>74</w:t>
        </w:r>
        <w:r w:rsidRPr="00377D86">
          <w:rPr>
            <w:rFonts w:eastAsia="Times New Roman"/>
            <w:rPrChange w:id="1449" w:author="Dmitry Tebaykin" w:date="2016-12-15T19:46:00Z">
              <w:rPr>
                <w:rFonts w:eastAsia="Times New Roman"/>
              </w:rPr>
            </w:rPrChange>
          </w:rPr>
          <w:t>, 83–89.</w:t>
        </w:r>
      </w:ins>
    </w:p>
    <w:p w14:paraId="786921EB" w14:textId="77777777" w:rsidR="00377D86" w:rsidRPr="00377D86" w:rsidRDefault="00377D86" w:rsidP="00377D86">
      <w:pPr>
        <w:pStyle w:val="Bibliography"/>
        <w:rPr>
          <w:ins w:id="1450" w:author="Dmitry Tebaykin" w:date="2016-12-15T19:46:00Z"/>
          <w:rFonts w:eastAsia="Times New Roman"/>
          <w:rPrChange w:id="1451" w:author="Dmitry Tebaykin" w:date="2016-12-15T19:46:00Z">
            <w:rPr>
              <w:ins w:id="1452" w:author="Dmitry Tebaykin" w:date="2016-12-15T19:46:00Z"/>
              <w:rFonts w:eastAsia="Times New Roman"/>
            </w:rPr>
          </w:rPrChange>
        </w:rPr>
        <w:pPrChange w:id="1453" w:author="Dmitry Tebaykin" w:date="2016-12-15T19:46:00Z">
          <w:pPr>
            <w:widowControl w:val="0"/>
            <w:autoSpaceDE w:val="0"/>
            <w:autoSpaceDN w:val="0"/>
            <w:adjustRightInd w:val="0"/>
          </w:pPr>
        </w:pPrChange>
      </w:pPr>
      <w:ins w:id="1454" w:author="Dmitry Tebaykin" w:date="2016-12-15T19:46:00Z">
        <w:r w:rsidRPr="00377D86">
          <w:rPr>
            <w:rFonts w:eastAsia="Times New Roman"/>
            <w:rPrChange w:id="1455" w:author="Dmitry Tebaykin" w:date="2016-12-15T19:46:00Z">
              <w:rPr>
                <w:rFonts w:eastAsia="Times New Roman"/>
              </w:rPr>
            </w:rPrChange>
          </w:rPr>
          <w:t xml:space="preserve">Prestori, F., Rossi, P., Bearzatto, B., Lainé, J., Necchi, D., Diwakar, S., Schiffmann, S.N., Axelrad, H., and D’Angelo, E. (2008). Altered neuron excitability and synaptic plasticity in the cerebellar granular layer of juvenile prion protein knock-out mice with impaired motor control. J. Neurosci. </w:t>
        </w:r>
        <w:r w:rsidRPr="00377D86">
          <w:rPr>
            <w:rFonts w:eastAsia="Times New Roman"/>
            <w:i/>
            <w:iCs/>
            <w:rPrChange w:id="1456" w:author="Dmitry Tebaykin" w:date="2016-12-15T19:46:00Z">
              <w:rPr>
                <w:rFonts w:eastAsia="Times New Roman"/>
                <w:i/>
                <w:iCs/>
              </w:rPr>
            </w:rPrChange>
          </w:rPr>
          <w:t>28</w:t>
        </w:r>
        <w:r w:rsidRPr="00377D86">
          <w:rPr>
            <w:rFonts w:eastAsia="Times New Roman"/>
            <w:rPrChange w:id="1457" w:author="Dmitry Tebaykin" w:date="2016-12-15T19:46:00Z">
              <w:rPr>
                <w:rFonts w:eastAsia="Times New Roman"/>
              </w:rPr>
            </w:rPrChange>
          </w:rPr>
          <w:t>, 7091–7103.</w:t>
        </w:r>
      </w:ins>
    </w:p>
    <w:p w14:paraId="74472AC1" w14:textId="77777777" w:rsidR="00377D86" w:rsidRPr="00377D86" w:rsidRDefault="00377D86" w:rsidP="00377D86">
      <w:pPr>
        <w:pStyle w:val="Bibliography"/>
        <w:rPr>
          <w:ins w:id="1458" w:author="Dmitry Tebaykin" w:date="2016-12-15T19:46:00Z"/>
          <w:rFonts w:eastAsia="Times New Roman"/>
          <w:rPrChange w:id="1459" w:author="Dmitry Tebaykin" w:date="2016-12-15T19:46:00Z">
            <w:rPr>
              <w:ins w:id="1460" w:author="Dmitry Tebaykin" w:date="2016-12-15T19:46:00Z"/>
              <w:rFonts w:eastAsia="Times New Roman"/>
            </w:rPr>
          </w:rPrChange>
        </w:rPr>
        <w:pPrChange w:id="1461" w:author="Dmitry Tebaykin" w:date="2016-12-15T19:46:00Z">
          <w:pPr>
            <w:widowControl w:val="0"/>
            <w:autoSpaceDE w:val="0"/>
            <w:autoSpaceDN w:val="0"/>
            <w:adjustRightInd w:val="0"/>
          </w:pPr>
        </w:pPrChange>
      </w:pPr>
      <w:ins w:id="1462" w:author="Dmitry Tebaykin" w:date="2016-12-15T19:46:00Z">
        <w:r w:rsidRPr="00377D86">
          <w:rPr>
            <w:rFonts w:eastAsia="Times New Roman"/>
            <w:rPrChange w:id="1463" w:author="Dmitry Tebaykin" w:date="2016-12-15T19:46:00Z">
              <w:rPr>
                <w:rFonts w:eastAsia="Times New Roman"/>
              </w:rPr>
            </w:rPrChange>
          </w:rPr>
          <w:t>Rang, H.P., and Dale, M.M. (2003). Pharmacology (Churchill Livingstone).</w:t>
        </w:r>
      </w:ins>
    </w:p>
    <w:p w14:paraId="69402E04" w14:textId="77777777" w:rsidR="00377D86" w:rsidRPr="00377D86" w:rsidRDefault="00377D86" w:rsidP="00377D86">
      <w:pPr>
        <w:pStyle w:val="Bibliography"/>
        <w:rPr>
          <w:ins w:id="1464" w:author="Dmitry Tebaykin" w:date="2016-12-15T19:46:00Z"/>
          <w:rFonts w:eastAsia="Times New Roman"/>
          <w:rPrChange w:id="1465" w:author="Dmitry Tebaykin" w:date="2016-12-15T19:46:00Z">
            <w:rPr>
              <w:ins w:id="1466" w:author="Dmitry Tebaykin" w:date="2016-12-15T19:46:00Z"/>
              <w:rFonts w:eastAsia="Times New Roman"/>
            </w:rPr>
          </w:rPrChange>
        </w:rPr>
        <w:pPrChange w:id="1467" w:author="Dmitry Tebaykin" w:date="2016-12-15T19:46:00Z">
          <w:pPr>
            <w:widowControl w:val="0"/>
            <w:autoSpaceDE w:val="0"/>
            <w:autoSpaceDN w:val="0"/>
            <w:adjustRightInd w:val="0"/>
          </w:pPr>
        </w:pPrChange>
      </w:pPr>
      <w:ins w:id="1468" w:author="Dmitry Tebaykin" w:date="2016-12-15T19:46:00Z">
        <w:r w:rsidRPr="00377D86">
          <w:rPr>
            <w:rFonts w:eastAsia="Times New Roman"/>
            <w:rPrChange w:id="1469" w:author="Dmitry Tebaykin" w:date="2016-12-15T19:46:00Z">
              <w:rPr>
                <w:rFonts w:eastAsia="Times New Roman"/>
              </w:rPr>
            </w:rPrChange>
          </w:rPr>
          <w:t xml:space="preserve">Richerson, G.B., and Messer, C. (1995). Effect of composition of experimental solutions on neuronal survival during rat brain slicing. Exp. Neurol. </w:t>
        </w:r>
        <w:r w:rsidRPr="00377D86">
          <w:rPr>
            <w:rFonts w:eastAsia="Times New Roman"/>
            <w:i/>
            <w:iCs/>
            <w:rPrChange w:id="1470" w:author="Dmitry Tebaykin" w:date="2016-12-15T19:46:00Z">
              <w:rPr>
                <w:rFonts w:eastAsia="Times New Roman"/>
                <w:i/>
                <w:iCs/>
              </w:rPr>
            </w:rPrChange>
          </w:rPr>
          <w:t>131</w:t>
        </w:r>
        <w:r w:rsidRPr="00377D86">
          <w:rPr>
            <w:rFonts w:eastAsia="Times New Roman"/>
            <w:rPrChange w:id="1471" w:author="Dmitry Tebaykin" w:date="2016-12-15T19:46:00Z">
              <w:rPr>
                <w:rFonts w:eastAsia="Times New Roman"/>
              </w:rPr>
            </w:rPrChange>
          </w:rPr>
          <w:t>, 133–143.</w:t>
        </w:r>
      </w:ins>
    </w:p>
    <w:p w14:paraId="5E322BB0" w14:textId="77777777" w:rsidR="00377D86" w:rsidRPr="00377D86" w:rsidRDefault="00377D86" w:rsidP="00377D86">
      <w:pPr>
        <w:pStyle w:val="Bibliography"/>
        <w:rPr>
          <w:ins w:id="1472" w:author="Dmitry Tebaykin" w:date="2016-12-15T19:46:00Z"/>
          <w:rFonts w:eastAsia="Times New Roman"/>
          <w:rPrChange w:id="1473" w:author="Dmitry Tebaykin" w:date="2016-12-15T19:46:00Z">
            <w:rPr>
              <w:ins w:id="1474" w:author="Dmitry Tebaykin" w:date="2016-12-15T19:46:00Z"/>
              <w:rFonts w:eastAsia="Times New Roman"/>
            </w:rPr>
          </w:rPrChange>
        </w:rPr>
        <w:pPrChange w:id="1475" w:author="Dmitry Tebaykin" w:date="2016-12-15T19:46:00Z">
          <w:pPr>
            <w:widowControl w:val="0"/>
            <w:autoSpaceDE w:val="0"/>
            <w:autoSpaceDN w:val="0"/>
            <w:adjustRightInd w:val="0"/>
          </w:pPr>
        </w:pPrChange>
      </w:pPr>
      <w:ins w:id="1476" w:author="Dmitry Tebaykin" w:date="2016-12-15T19:46:00Z">
        <w:r w:rsidRPr="00377D86">
          <w:rPr>
            <w:rFonts w:eastAsia="Times New Roman"/>
            <w:rPrChange w:id="1477" w:author="Dmitry Tebaykin" w:date="2016-12-15T19:46:00Z">
              <w:rPr>
                <w:rFonts w:eastAsia="Times New Roman"/>
              </w:rPr>
            </w:rPrChange>
          </w:rPr>
          <w:t xml:space="preserve">Routh, V.H., Song, Z., and Liu, X. (2004). The role of glucosensing neurons in the detection of hypoglycemia. Diabetes Technol. Ther. </w:t>
        </w:r>
        <w:r w:rsidRPr="00377D86">
          <w:rPr>
            <w:rFonts w:eastAsia="Times New Roman"/>
            <w:i/>
            <w:iCs/>
            <w:rPrChange w:id="1478" w:author="Dmitry Tebaykin" w:date="2016-12-15T19:46:00Z">
              <w:rPr>
                <w:rFonts w:eastAsia="Times New Roman"/>
                <w:i/>
                <w:iCs/>
              </w:rPr>
            </w:rPrChange>
          </w:rPr>
          <w:t>6</w:t>
        </w:r>
        <w:r w:rsidRPr="00377D86">
          <w:rPr>
            <w:rFonts w:eastAsia="Times New Roman"/>
            <w:rPrChange w:id="1479" w:author="Dmitry Tebaykin" w:date="2016-12-15T19:46:00Z">
              <w:rPr>
                <w:rFonts w:eastAsia="Times New Roman"/>
              </w:rPr>
            </w:rPrChange>
          </w:rPr>
          <w:t>, 413–421.</w:t>
        </w:r>
      </w:ins>
    </w:p>
    <w:p w14:paraId="45C2EFC8" w14:textId="77777777" w:rsidR="00377D86" w:rsidRPr="00377D86" w:rsidRDefault="00377D86" w:rsidP="00377D86">
      <w:pPr>
        <w:pStyle w:val="Bibliography"/>
        <w:rPr>
          <w:ins w:id="1480" w:author="Dmitry Tebaykin" w:date="2016-12-15T19:46:00Z"/>
          <w:rFonts w:eastAsia="Times New Roman"/>
          <w:rPrChange w:id="1481" w:author="Dmitry Tebaykin" w:date="2016-12-15T19:46:00Z">
            <w:rPr>
              <w:ins w:id="1482" w:author="Dmitry Tebaykin" w:date="2016-12-15T19:46:00Z"/>
              <w:rFonts w:eastAsia="Times New Roman"/>
            </w:rPr>
          </w:rPrChange>
        </w:rPr>
        <w:pPrChange w:id="1483" w:author="Dmitry Tebaykin" w:date="2016-12-15T19:46:00Z">
          <w:pPr>
            <w:widowControl w:val="0"/>
            <w:autoSpaceDE w:val="0"/>
            <w:autoSpaceDN w:val="0"/>
            <w:adjustRightInd w:val="0"/>
          </w:pPr>
        </w:pPrChange>
      </w:pPr>
      <w:ins w:id="1484" w:author="Dmitry Tebaykin" w:date="2016-12-15T19:46:00Z">
        <w:r w:rsidRPr="00377D86">
          <w:rPr>
            <w:rFonts w:eastAsia="Times New Roman"/>
            <w:rPrChange w:id="1485" w:author="Dmitry Tebaykin" w:date="2016-12-15T19:46:00Z">
              <w:rPr>
                <w:rFonts w:eastAsia="Times New Roman"/>
              </w:rPr>
            </w:rPrChange>
          </w:rPr>
          <w:t xml:space="preserve">Savin, N.E. (1984). Multiple hypothesis testing. Handb. Econom. </w:t>
        </w:r>
        <w:r w:rsidRPr="00377D86">
          <w:rPr>
            <w:rFonts w:eastAsia="Times New Roman"/>
            <w:i/>
            <w:iCs/>
            <w:rPrChange w:id="1486" w:author="Dmitry Tebaykin" w:date="2016-12-15T19:46:00Z">
              <w:rPr>
                <w:rFonts w:eastAsia="Times New Roman"/>
                <w:i/>
                <w:iCs/>
              </w:rPr>
            </w:rPrChange>
          </w:rPr>
          <w:t>2</w:t>
        </w:r>
        <w:r w:rsidRPr="00377D86">
          <w:rPr>
            <w:rFonts w:eastAsia="Times New Roman"/>
            <w:rPrChange w:id="1487" w:author="Dmitry Tebaykin" w:date="2016-12-15T19:46:00Z">
              <w:rPr>
                <w:rFonts w:eastAsia="Times New Roman"/>
              </w:rPr>
            </w:rPrChange>
          </w:rPr>
          <w:t>, 827–879.</w:t>
        </w:r>
      </w:ins>
    </w:p>
    <w:p w14:paraId="62759443" w14:textId="77777777" w:rsidR="00377D86" w:rsidRPr="00377D86" w:rsidRDefault="00377D86" w:rsidP="00377D86">
      <w:pPr>
        <w:pStyle w:val="Bibliography"/>
        <w:rPr>
          <w:ins w:id="1488" w:author="Dmitry Tebaykin" w:date="2016-12-15T19:46:00Z"/>
          <w:rFonts w:eastAsia="Times New Roman"/>
          <w:rPrChange w:id="1489" w:author="Dmitry Tebaykin" w:date="2016-12-15T19:46:00Z">
            <w:rPr>
              <w:ins w:id="1490" w:author="Dmitry Tebaykin" w:date="2016-12-15T19:46:00Z"/>
              <w:rFonts w:eastAsia="Times New Roman"/>
            </w:rPr>
          </w:rPrChange>
        </w:rPr>
        <w:pPrChange w:id="1491" w:author="Dmitry Tebaykin" w:date="2016-12-15T19:46:00Z">
          <w:pPr>
            <w:widowControl w:val="0"/>
            <w:autoSpaceDE w:val="0"/>
            <w:autoSpaceDN w:val="0"/>
            <w:adjustRightInd w:val="0"/>
          </w:pPr>
        </w:pPrChange>
      </w:pPr>
      <w:ins w:id="1492" w:author="Dmitry Tebaykin" w:date="2016-12-15T19:46:00Z">
        <w:r w:rsidRPr="00377D86">
          <w:rPr>
            <w:rFonts w:eastAsia="Times New Roman"/>
            <w:rPrChange w:id="1493" w:author="Dmitry Tebaykin" w:date="2016-12-15T19:46:00Z">
              <w:rPr>
                <w:rFonts w:eastAsia="Times New Roman"/>
              </w:rPr>
            </w:rPrChange>
          </w:rPr>
          <w:t xml:space="preserve">Scorza, C.A., Araujo, B.H.S., Leite, L.A., Torres, L.B., Otalora, L.F.P., Oliveira, M.S., Garrido-Sanabria, E.R., and Cavalheiro, E.A. (2011). Morphological and electrophysiological properties of pyramidal-like neurons in the stratum oriens of Cornu ammonis 1 and Cornu ammonis 2 area of Proechimys. Neuroscience </w:t>
        </w:r>
        <w:r w:rsidRPr="00377D86">
          <w:rPr>
            <w:rFonts w:eastAsia="Times New Roman"/>
            <w:i/>
            <w:iCs/>
            <w:rPrChange w:id="1494" w:author="Dmitry Tebaykin" w:date="2016-12-15T19:46:00Z">
              <w:rPr>
                <w:rFonts w:eastAsia="Times New Roman"/>
                <w:i/>
                <w:iCs/>
              </w:rPr>
            </w:rPrChange>
          </w:rPr>
          <w:t>177</w:t>
        </w:r>
        <w:r w:rsidRPr="00377D86">
          <w:rPr>
            <w:rFonts w:eastAsia="Times New Roman"/>
            <w:rPrChange w:id="1495" w:author="Dmitry Tebaykin" w:date="2016-12-15T19:46:00Z">
              <w:rPr>
                <w:rFonts w:eastAsia="Times New Roman"/>
              </w:rPr>
            </w:rPrChange>
          </w:rPr>
          <w:t>, 252–268.</w:t>
        </w:r>
      </w:ins>
    </w:p>
    <w:p w14:paraId="53C5A88D" w14:textId="77777777" w:rsidR="00377D86" w:rsidRPr="00377D86" w:rsidRDefault="00377D86" w:rsidP="00377D86">
      <w:pPr>
        <w:pStyle w:val="Bibliography"/>
        <w:rPr>
          <w:ins w:id="1496" w:author="Dmitry Tebaykin" w:date="2016-12-15T19:46:00Z"/>
          <w:rFonts w:eastAsia="Times New Roman"/>
          <w:rPrChange w:id="1497" w:author="Dmitry Tebaykin" w:date="2016-12-15T19:46:00Z">
            <w:rPr>
              <w:ins w:id="1498" w:author="Dmitry Tebaykin" w:date="2016-12-15T19:46:00Z"/>
              <w:rFonts w:eastAsia="Times New Roman"/>
            </w:rPr>
          </w:rPrChange>
        </w:rPr>
        <w:pPrChange w:id="1499" w:author="Dmitry Tebaykin" w:date="2016-12-15T19:46:00Z">
          <w:pPr>
            <w:widowControl w:val="0"/>
            <w:autoSpaceDE w:val="0"/>
            <w:autoSpaceDN w:val="0"/>
            <w:adjustRightInd w:val="0"/>
          </w:pPr>
        </w:pPrChange>
      </w:pPr>
      <w:ins w:id="1500" w:author="Dmitry Tebaykin" w:date="2016-12-15T19:46:00Z">
        <w:r w:rsidRPr="00377D86">
          <w:rPr>
            <w:rFonts w:eastAsia="Times New Roman"/>
            <w:rPrChange w:id="1501" w:author="Dmitry Tebaykin" w:date="2016-12-15T19:46:00Z">
              <w:rPr>
                <w:rFonts w:eastAsia="Times New Roman"/>
              </w:rPr>
            </w:rPrChange>
          </w:rPr>
          <w:t xml:space="preserve">Staff, N.P., Jung, H.-Y., Thiagarajan, T., Yao, M., and Spruston, N. (2000). Resting and active properties of pyramidal neurons in subiculum and CA1 of rat hippocampus. J. Neurophysiol. </w:t>
        </w:r>
        <w:r w:rsidRPr="00377D86">
          <w:rPr>
            <w:rFonts w:eastAsia="Times New Roman"/>
            <w:i/>
            <w:iCs/>
            <w:rPrChange w:id="1502" w:author="Dmitry Tebaykin" w:date="2016-12-15T19:46:00Z">
              <w:rPr>
                <w:rFonts w:eastAsia="Times New Roman"/>
                <w:i/>
                <w:iCs/>
              </w:rPr>
            </w:rPrChange>
          </w:rPr>
          <w:t>84</w:t>
        </w:r>
        <w:r w:rsidRPr="00377D86">
          <w:rPr>
            <w:rFonts w:eastAsia="Times New Roman"/>
            <w:rPrChange w:id="1503" w:author="Dmitry Tebaykin" w:date="2016-12-15T19:46:00Z">
              <w:rPr>
                <w:rFonts w:eastAsia="Times New Roman"/>
              </w:rPr>
            </w:rPrChange>
          </w:rPr>
          <w:t>, 2398–2408.</w:t>
        </w:r>
      </w:ins>
    </w:p>
    <w:p w14:paraId="60E01DBC" w14:textId="77777777" w:rsidR="00377D86" w:rsidRPr="00377D86" w:rsidRDefault="00377D86" w:rsidP="00377D86">
      <w:pPr>
        <w:pStyle w:val="Bibliography"/>
        <w:rPr>
          <w:ins w:id="1504" w:author="Dmitry Tebaykin" w:date="2016-12-15T19:46:00Z"/>
          <w:rFonts w:eastAsia="Times New Roman"/>
          <w:rPrChange w:id="1505" w:author="Dmitry Tebaykin" w:date="2016-12-15T19:46:00Z">
            <w:rPr>
              <w:ins w:id="1506" w:author="Dmitry Tebaykin" w:date="2016-12-15T19:46:00Z"/>
              <w:rFonts w:eastAsia="Times New Roman"/>
            </w:rPr>
          </w:rPrChange>
        </w:rPr>
        <w:pPrChange w:id="1507" w:author="Dmitry Tebaykin" w:date="2016-12-15T19:46:00Z">
          <w:pPr>
            <w:widowControl w:val="0"/>
            <w:autoSpaceDE w:val="0"/>
            <w:autoSpaceDN w:val="0"/>
            <w:adjustRightInd w:val="0"/>
          </w:pPr>
        </w:pPrChange>
      </w:pPr>
      <w:ins w:id="1508" w:author="Dmitry Tebaykin" w:date="2016-12-15T19:46:00Z">
        <w:r w:rsidRPr="00377D86">
          <w:rPr>
            <w:rFonts w:eastAsia="Times New Roman"/>
            <w:rPrChange w:id="1509" w:author="Dmitry Tebaykin" w:date="2016-12-15T19:46:00Z">
              <w:rPr>
                <w:rFonts w:eastAsia="Times New Roman"/>
              </w:rPr>
            </w:rPrChange>
          </w:rPr>
          <w:t xml:space="preserve">Strobl, C., Boulesteix, A.-L., Kneib, T., Augustin, T., and Zeileis, A. (2008). Conditional variable importance for random forests. BMC Bioinformatics </w:t>
        </w:r>
        <w:r w:rsidRPr="00377D86">
          <w:rPr>
            <w:rFonts w:eastAsia="Times New Roman"/>
            <w:i/>
            <w:iCs/>
            <w:rPrChange w:id="1510" w:author="Dmitry Tebaykin" w:date="2016-12-15T19:46:00Z">
              <w:rPr>
                <w:rFonts w:eastAsia="Times New Roman"/>
                <w:i/>
                <w:iCs/>
              </w:rPr>
            </w:rPrChange>
          </w:rPr>
          <w:t>9</w:t>
        </w:r>
        <w:r w:rsidRPr="00377D86">
          <w:rPr>
            <w:rFonts w:eastAsia="Times New Roman"/>
            <w:rPrChange w:id="1511" w:author="Dmitry Tebaykin" w:date="2016-12-15T19:46:00Z">
              <w:rPr>
                <w:rFonts w:eastAsia="Times New Roman"/>
              </w:rPr>
            </w:rPrChange>
          </w:rPr>
          <w:t>, 307.</w:t>
        </w:r>
      </w:ins>
    </w:p>
    <w:p w14:paraId="10E1A073" w14:textId="77777777" w:rsidR="00377D86" w:rsidRPr="00377D86" w:rsidRDefault="00377D86" w:rsidP="00377D86">
      <w:pPr>
        <w:pStyle w:val="Bibliography"/>
        <w:rPr>
          <w:ins w:id="1512" w:author="Dmitry Tebaykin" w:date="2016-12-15T19:46:00Z"/>
          <w:rFonts w:eastAsia="Times New Roman"/>
          <w:rPrChange w:id="1513" w:author="Dmitry Tebaykin" w:date="2016-12-15T19:46:00Z">
            <w:rPr>
              <w:ins w:id="1514" w:author="Dmitry Tebaykin" w:date="2016-12-15T19:46:00Z"/>
              <w:rFonts w:eastAsia="Times New Roman"/>
            </w:rPr>
          </w:rPrChange>
        </w:rPr>
        <w:pPrChange w:id="1515" w:author="Dmitry Tebaykin" w:date="2016-12-15T19:46:00Z">
          <w:pPr>
            <w:widowControl w:val="0"/>
            <w:autoSpaceDE w:val="0"/>
            <w:autoSpaceDN w:val="0"/>
            <w:adjustRightInd w:val="0"/>
          </w:pPr>
        </w:pPrChange>
      </w:pPr>
      <w:ins w:id="1516" w:author="Dmitry Tebaykin" w:date="2016-12-15T19:46:00Z">
        <w:r w:rsidRPr="00377D86">
          <w:rPr>
            <w:rFonts w:eastAsia="Times New Roman"/>
            <w:rPrChange w:id="1517" w:author="Dmitry Tebaykin" w:date="2016-12-15T19:46:00Z">
              <w:rPr>
                <w:rFonts w:eastAsia="Times New Roman"/>
              </w:rPr>
            </w:rPrChange>
          </w:rPr>
          <w:t xml:space="preserve">Suter, B.A., Migliore, M., and Shepherd, G.M.G. (2013). Intrinsic electrophysiology of mouse corticospinal neurons: a class-specific triad of spike-related properties. Cereb. Cortex N. Y. N 1991 </w:t>
        </w:r>
        <w:r w:rsidRPr="00377D86">
          <w:rPr>
            <w:rFonts w:eastAsia="Times New Roman"/>
            <w:i/>
            <w:iCs/>
            <w:rPrChange w:id="1518" w:author="Dmitry Tebaykin" w:date="2016-12-15T19:46:00Z">
              <w:rPr>
                <w:rFonts w:eastAsia="Times New Roman"/>
                <w:i/>
                <w:iCs/>
              </w:rPr>
            </w:rPrChange>
          </w:rPr>
          <w:t>23</w:t>
        </w:r>
        <w:r w:rsidRPr="00377D86">
          <w:rPr>
            <w:rFonts w:eastAsia="Times New Roman"/>
            <w:rPrChange w:id="1519" w:author="Dmitry Tebaykin" w:date="2016-12-15T19:46:00Z">
              <w:rPr>
                <w:rFonts w:eastAsia="Times New Roman"/>
              </w:rPr>
            </w:rPrChange>
          </w:rPr>
          <w:t>, 1965–1977.</w:t>
        </w:r>
      </w:ins>
    </w:p>
    <w:p w14:paraId="3AD50583" w14:textId="77777777" w:rsidR="00377D86" w:rsidRPr="00377D86" w:rsidRDefault="00377D86" w:rsidP="00377D86">
      <w:pPr>
        <w:pStyle w:val="Bibliography"/>
        <w:rPr>
          <w:ins w:id="1520" w:author="Dmitry Tebaykin" w:date="2016-12-15T19:46:00Z"/>
          <w:rFonts w:eastAsia="Times New Roman"/>
          <w:rPrChange w:id="1521" w:author="Dmitry Tebaykin" w:date="2016-12-15T19:46:00Z">
            <w:rPr>
              <w:ins w:id="1522" w:author="Dmitry Tebaykin" w:date="2016-12-15T19:46:00Z"/>
              <w:rFonts w:eastAsia="Times New Roman"/>
            </w:rPr>
          </w:rPrChange>
        </w:rPr>
        <w:pPrChange w:id="1523" w:author="Dmitry Tebaykin" w:date="2016-12-15T19:46:00Z">
          <w:pPr>
            <w:widowControl w:val="0"/>
            <w:autoSpaceDE w:val="0"/>
            <w:autoSpaceDN w:val="0"/>
            <w:adjustRightInd w:val="0"/>
          </w:pPr>
        </w:pPrChange>
      </w:pPr>
      <w:ins w:id="1524" w:author="Dmitry Tebaykin" w:date="2016-12-15T19:46:00Z">
        <w:r w:rsidRPr="00377D86">
          <w:rPr>
            <w:rFonts w:eastAsia="Times New Roman"/>
            <w:rPrChange w:id="1525" w:author="Dmitry Tebaykin" w:date="2016-12-15T19:46:00Z">
              <w:rPr>
                <w:rFonts w:eastAsia="Times New Roman"/>
              </w:rPr>
            </w:rPrChange>
          </w:rPr>
          <w:t xml:space="preserve">Tanaka, Y., Tanaka, Y., Furuta, T., Yanagawa, Y., and Kaneko, T. (2008). The effects of cutting solutions on the viability of GABAergic interneurons in cerebral cortical slices of adult mice. J. Neurosci. Methods </w:t>
        </w:r>
        <w:r w:rsidRPr="00377D86">
          <w:rPr>
            <w:rFonts w:eastAsia="Times New Roman"/>
            <w:i/>
            <w:iCs/>
            <w:rPrChange w:id="1526" w:author="Dmitry Tebaykin" w:date="2016-12-15T19:46:00Z">
              <w:rPr>
                <w:rFonts w:eastAsia="Times New Roman"/>
                <w:i/>
                <w:iCs/>
              </w:rPr>
            </w:rPrChange>
          </w:rPr>
          <w:t>171</w:t>
        </w:r>
        <w:r w:rsidRPr="00377D86">
          <w:rPr>
            <w:rFonts w:eastAsia="Times New Roman"/>
            <w:rPrChange w:id="1527" w:author="Dmitry Tebaykin" w:date="2016-12-15T19:46:00Z">
              <w:rPr>
                <w:rFonts w:eastAsia="Times New Roman"/>
              </w:rPr>
            </w:rPrChange>
          </w:rPr>
          <w:t>, 118–125.</w:t>
        </w:r>
      </w:ins>
    </w:p>
    <w:p w14:paraId="1941531A" w14:textId="77777777" w:rsidR="00377D86" w:rsidRPr="00377D86" w:rsidRDefault="00377D86" w:rsidP="00377D86">
      <w:pPr>
        <w:pStyle w:val="Bibliography"/>
        <w:rPr>
          <w:ins w:id="1528" w:author="Dmitry Tebaykin" w:date="2016-12-15T19:46:00Z"/>
          <w:rFonts w:eastAsia="Times New Roman"/>
          <w:rPrChange w:id="1529" w:author="Dmitry Tebaykin" w:date="2016-12-15T19:46:00Z">
            <w:rPr>
              <w:ins w:id="1530" w:author="Dmitry Tebaykin" w:date="2016-12-15T19:46:00Z"/>
              <w:rFonts w:eastAsia="Times New Roman"/>
            </w:rPr>
          </w:rPrChange>
        </w:rPr>
        <w:pPrChange w:id="1531" w:author="Dmitry Tebaykin" w:date="2016-12-15T19:46:00Z">
          <w:pPr>
            <w:widowControl w:val="0"/>
            <w:autoSpaceDE w:val="0"/>
            <w:autoSpaceDN w:val="0"/>
            <w:adjustRightInd w:val="0"/>
          </w:pPr>
        </w:pPrChange>
      </w:pPr>
      <w:ins w:id="1532" w:author="Dmitry Tebaykin" w:date="2016-12-15T19:46:00Z">
        <w:r w:rsidRPr="00377D86">
          <w:rPr>
            <w:rFonts w:eastAsia="Times New Roman"/>
            <w:rPrChange w:id="1533" w:author="Dmitry Tebaykin" w:date="2016-12-15T19:46:00Z">
              <w:rPr>
                <w:rFonts w:eastAsia="Times New Roman"/>
              </w:rPr>
            </w:rPrChange>
          </w:rPr>
          <w:t xml:space="preserve">Tibshirani, R. (1996). Regression Shrinkage and Selection via the Lasso. J. R. Stat. Soc. Ser. B Methodol. </w:t>
        </w:r>
        <w:r w:rsidRPr="00377D86">
          <w:rPr>
            <w:rFonts w:eastAsia="Times New Roman"/>
            <w:i/>
            <w:iCs/>
            <w:rPrChange w:id="1534" w:author="Dmitry Tebaykin" w:date="2016-12-15T19:46:00Z">
              <w:rPr>
                <w:rFonts w:eastAsia="Times New Roman"/>
                <w:i/>
                <w:iCs/>
              </w:rPr>
            </w:rPrChange>
          </w:rPr>
          <w:t>58</w:t>
        </w:r>
        <w:r w:rsidRPr="00377D86">
          <w:rPr>
            <w:rFonts w:eastAsia="Times New Roman"/>
            <w:rPrChange w:id="1535" w:author="Dmitry Tebaykin" w:date="2016-12-15T19:46:00Z">
              <w:rPr>
                <w:rFonts w:eastAsia="Times New Roman"/>
              </w:rPr>
            </w:rPrChange>
          </w:rPr>
          <w:t>, 267–288.</w:t>
        </w:r>
      </w:ins>
    </w:p>
    <w:p w14:paraId="7A1DBE1F" w14:textId="77777777" w:rsidR="00377D86" w:rsidRPr="00377D86" w:rsidRDefault="00377D86" w:rsidP="00377D86">
      <w:pPr>
        <w:pStyle w:val="Bibliography"/>
        <w:rPr>
          <w:ins w:id="1536" w:author="Dmitry Tebaykin" w:date="2016-12-15T19:46:00Z"/>
          <w:rFonts w:eastAsia="Times New Roman"/>
          <w:rPrChange w:id="1537" w:author="Dmitry Tebaykin" w:date="2016-12-15T19:46:00Z">
            <w:rPr>
              <w:ins w:id="1538" w:author="Dmitry Tebaykin" w:date="2016-12-15T19:46:00Z"/>
              <w:rFonts w:eastAsia="Times New Roman"/>
            </w:rPr>
          </w:rPrChange>
        </w:rPr>
        <w:pPrChange w:id="1539" w:author="Dmitry Tebaykin" w:date="2016-12-15T19:46:00Z">
          <w:pPr>
            <w:widowControl w:val="0"/>
            <w:autoSpaceDE w:val="0"/>
            <w:autoSpaceDN w:val="0"/>
            <w:adjustRightInd w:val="0"/>
          </w:pPr>
        </w:pPrChange>
      </w:pPr>
      <w:ins w:id="1540" w:author="Dmitry Tebaykin" w:date="2016-12-15T19:46:00Z">
        <w:r w:rsidRPr="00377D86">
          <w:rPr>
            <w:rFonts w:eastAsia="Times New Roman"/>
            <w:rPrChange w:id="1541" w:author="Dmitry Tebaykin" w:date="2016-12-15T19:46:00Z">
              <w:rPr>
                <w:rFonts w:eastAsia="Times New Roman"/>
              </w:rPr>
            </w:rPrChange>
          </w:rPr>
          <w:t xml:space="preserve">Tripathy, S.J., Savitskaya, J., Burton, S.D., Urban, N.N., and Gerkin, R.C. (2014). NeuroElectro: a window to the world’s neuron electrophysiology data. Front. Neuroinformatics </w:t>
        </w:r>
        <w:r w:rsidRPr="00377D86">
          <w:rPr>
            <w:rFonts w:eastAsia="Times New Roman"/>
            <w:i/>
            <w:iCs/>
            <w:rPrChange w:id="1542" w:author="Dmitry Tebaykin" w:date="2016-12-15T19:46:00Z">
              <w:rPr>
                <w:rFonts w:eastAsia="Times New Roman"/>
                <w:i/>
                <w:iCs/>
              </w:rPr>
            </w:rPrChange>
          </w:rPr>
          <w:t>8</w:t>
        </w:r>
        <w:r w:rsidRPr="00377D86">
          <w:rPr>
            <w:rFonts w:eastAsia="Times New Roman"/>
            <w:rPrChange w:id="1543" w:author="Dmitry Tebaykin" w:date="2016-12-15T19:46:00Z">
              <w:rPr>
                <w:rFonts w:eastAsia="Times New Roman"/>
              </w:rPr>
            </w:rPrChange>
          </w:rPr>
          <w:t>, 40.</w:t>
        </w:r>
      </w:ins>
    </w:p>
    <w:p w14:paraId="62139582" w14:textId="77777777" w:rsidR="00377D86" w:rsidRPr="00377D86" w:rsidRDefault="00377D86" w:rsidP="00377D86">
      <w:pPr>
        <w:pStyle w:val="Bibliography"/>
        <w:rPr>
          <w:ins w:id="1544" w:author="Dmitry Tebaykin" w:date="2016-12-15T19:46:00Z"/>
          <w:rFonts w:eastAsia="Times New Roman"/>
          <w:rPrChange w:id="1545" w:author="Dmitry Tebaykin" w:date="2016-12-15T19:46:00Z">
            <w:rPr>
              <w:ins w:id="1546" w:author="Dmitry Tebaykin" w:date="2016-12-15T19:46:00Z"/>
              <w:rFonts w:eastAsia="Times New Roman"/>
            </w:rPr>
          </w:rPrChange>
        </w:rPr>
        <w:pPrChange w:id="1547" w:author="Dmitry Tebaykin" w:date="2016-12-15T19:46:00Z">
          <w:pPr>
            <w:widowControl w:val="0"/>
            <w:autoSpaceDE w:val="0"/>
            <w:autoSpaceDN w:val="0"/>
            <w:adjustRightInd w:val="0"/>
          </w:pPr>
        </w:pPrChange>
      </w:pPr>
      <w:ins w:id="1548" w:author="Dmitry Tebaykin" w:date="2016-12-15T19:46:00Z">
        <w:r w:rsidRPr="00377D86">
          <w:rPr>
            <w:rFonts w:eastAsia="Times New Roman"/>
            <w:rPrChange w:id="1549" w:author="Dmitry Tebaykin" w:date="2016-12-15T19:46:00Z">
              <w:rPr>
                <w:rFonts w:eastAsia="Times New Roman"/>
              </w:rPr>
            </w:rPrChange>
          </w:rPr>
          <w:t>Tripathy, S.J., Burton, S.D., Geramita, M., Gerkin, R.C., and Urban, N.N. (2015). Brain-wide analysis of electrophysiological diversity yields novel categorization of mammalian neuron types. J. Neurophysiol. jn.00237.2015.</w:t>
        </w:r>
      </w:ins>
    </w:p>
    <w:p w14:paraId="245B8BF2" w14:textId="77777777" w:rsidR="00377D86" w:rsidRPr="00377D86" w:rsidRDefault="00377D86" w:rsidP="00377D86">
      <w:pPr>
        <w:pStyle w:val="Bibliography"/>
        <w:rPr>
          <w:ins w:id="1550" w:author="Dmitry Tebaykin" w:date="2016-12-15T19:46:00Z"/>
          <w:rFonts w:eastAsia="Times New Roman"/>
          <w:rPrChange w:id="1551" w:author="Dmitry Tebaykin" w:date="2016-12-15T19:46:00Z">
            <w:rPr>
              <w:ins w:id="1552" w:author="Dmitry Tebaykin" w:date="2016-12-15T19:46:00Z"/>
              <w:rFonts w:eastAsia="Times New Roman"/>
            </w:rPr>
          </w:rPrChange>
        </w:rPr>
        <w:pPrChange w:id="1553" w:author="Dmitry Tebaykin" w:date="2016-12-15T19:46:00Z">
          <w:pPr>
            <w:widowControl w:val="0"/>
            <w:autoSpaceDE w:val="0"/>
            <w:autoSpaceDN w:val="0"/>
            <w:adjustRightInd w:val="0"/>
          </w:pPr>
        </w:pPrChange>
      </w:pPr>
      <w:ins w:id="1554" w:author="Dmitry Tebaykin" w:date="2016-12-15T19:46:00Z">
        <w:r w:rsidRPr="00377D86">
          <w:rPr>
            <w:rFonts w:eastAsia="Times New Roman"/>
            <w:rPrChange w:id="1555" w:author="Dmitry Tebaykin" w:date="2016-12-15T19:46:00Z">
              <w:rPr>
                <w:rFonts w:eastAsia="Times New Roman"/>
              </w:rPr>
            </w:rPrChange>
          </w:rPr>
          <w:t xml:space="preserve">Uzuner, Ö., and Stubbs, A. (2015). Practical applications for natural language processing in clinical research: The 2014 i2b2/UTHealth shared tasks. J. Biomed. Inform. </w:t>
        </w:r>
        <w:r w:rsidRPr="00377D86">
          <w:rPr>
            <w:rFonts w:eastAsia="Times New Roman"/>
            <w:i/>
            <w:iCs/>
            <w:rPrChange w:id="1556" w:author="Dmitry Tebaykin" w:date="2016-12-15T19:46:00Z">
              <w:rPr>
                <w:rFonts w:eastAsia="Times New Roman"/>
                <w:i/>
                <w:iCs/>
              </w:rPr>
            </w:rPrChange>
          </w:rPr>
          <w:t>58</w:t>
        </w:r>
        <w:r w:rsidRPr="00377D86">
          <w:rPr>
            <w:rFonts w:eastAsia="Times New Roman"/>
            <w:rPrChange w:id="1557" w:author="Dmitry Tebaykin" w:date="2016-12-15T19:46:00Z">
              <w:rPr>
                <w:rFonts w:eastAsia="Times New Roman"/>
              </w:rPr>
            </w:rPrChange>
          </w:rPr>
          <w:t>, S1–S5.</w:t>
        </w:r>
      </w:ins>
    </w:p>
    <w:p w14:paraId="67149615" w14:textId="77777777" w:rsidR="00377D86" w:rsidRPr="00377D86" w:rsidRDefault="00377D86" w:rsidP="00377D86">
      <w:pPr>
        <w:pStyle w:val="Bibliography"/>
        <w:rPr>
          <w:ins w:id="1558" w:author="Dmitry Tebaykin" w:date="2016-12-15T19:46:00Z"/>
          <w:rFonts w:eastAsia="Times New Roman"/>
          <w:rPrChange w:id="1559" w:author="Dmitry Tebaykin" w:date="2016-12-15T19:46:00Z">
            <w:rPr>
              <w:ins w:id="1560" w:author="Dmitry Tebaykin" w:date="2016-12-15T19:46:00Z"/>
              <w:rFonts w:eastAsia="Times New Roman"/>
            </w:rPr>
          </w:rPrChange>
        </w:rPr>
        <w:pPrChange w:id="1561" w:author="Dmitry Tebaykin" w:date="2016-12-15T19:46:00Z">
          <w:pPr>
            <w:widowControl w:val="0"/>
            <w:autoSpaceDE w:val="0"/>
            <w:autoSpaceDN w:val="0"/>
            <w:adjustRightInd w:val="0"/>
          </w:pPr>
        </w:pPrChange>
      </w:pPr>
      <w:ins w:id="1562" w:author="Dmitry Tebaykin" w:date="2016-12-15T19:46:00Z">
        <w:r w:rsidRPr="00377D86">
          <w:rPr>
            <w:rFonts w:eastAsia="Times New Roman"/>
            <w:rPrChange w:id="1563" w:author="Dmitry Tebaykin" w:date="2016-12-15T19:46:00Z">
              <w:rPr>
                <w:rFonts w:eastAsia="Times New Roman"/>
              </w:rPr>
            </w:rPrChange>
          </w:rPr>
          <w:t xml:space="preserve">Van Der Walt, S., Colbert, S.C., and Varoquaux, G. (2011). The NumPy array: a structure for efficient numerical computation. Comput. Sci. Eng. </w:t>
        </w:r>
        <w:r w:rsidRPr="00377D86">
          <w:rPr>
            <w:rFonts w:eastAsia="Times New Roman"/>
            <w:i/>
            <w:iCs/>
            <w:rPrChange w:id="1564" w:author="Dmitry Tebaykin" w:date="2016-12-15T19:46:00Z">
              <w:rPr>
                <w:rFonts w:eastAsia="Times New Roman"/>
                <w:i/>
                <w:iCs/>
              </w:rPr>
            </w:rPrChange>
          </w:rPr>
          <w:t>13</w:t>
        </w:r>
        <w:r w:rsidRPr="00377D86">
          <w:rPr>
            <w:rFonts w:eastAsia="Times New Roman"/>
            <w:rPrChange w:id="1565" w:author="Dmitry Tebaykin" w:date="2016-12-15T19:46:00Z">
              <w:rPr>
                <w:rFonts w:eastAsia="Times New Roman"/>
              </w:rPr>
            </w:rPrChange>
          </w:rPr>
          <w:t>, 22–30.</w:t>
        </w:r>
      </w:ins>
    </w:p>
    <w:p w14:paraId="1BCE954C" w14:textId="77777777" w:rsidR="00377D86" w:rsidRPr="00377D86" w:rsidRDefault="00377D86" w:rsidP="00377D86">
      <w:pPr>
        <w:pStyle w:val="Bibliography"/>
        <w:rPr>
          <w:ins w:id="1566" w:author="Dmitry Tebaykin" w:date="2016-12-15T19:46:00Z"/>
          <w:rFonts w:eastAsia="Times New Roman"/>
          <w:rPrChange w:id="1567" w:author="Dmitry Tebaykin" w:date="2016-12-15T19:46:00Z">
            <w:rPr>
              <w:ins w:id="1568" w:author="Dmitry Tebaykin" w:date="2016-12-15T19:46:00Z"/>
              <w:rFonts w:eastAsia="Times New Roman"/>
            </w:rPr>
          </w:rPrChange>
        </w:rPr>
        <w:pPrChange w:id="1569" w:author="Dmitry Tebaykin" w:date="2016-12-15T19:46:00Z">
          <w:pPr>
            <w:widowControl w:val="0"/>
            <w:autoSpaceDE w:val="0"/>
            <w:autoSpaceDN w:val="0"/>
            <w:adjustRightInd w:val="0"/>
          </w:pPr>
        </w:pPrChange>
      </w:pPr>
      <w:ins w:id="1570" w:author="Dmitry Tebaykin" w:date="2016-12-15T19:46:00Z">
        <w:r w:rsidRPr="00377D86">
          <w:rPr>
            <w:rFonts w:eastAsia="Times New Roman"/>
            <w:rPrChange w:id="1571" w:author="Dmitry Tebaykin" w:date="2016-12-15T19:46:00Z">
              <w:rPr>
                <w:rFonts w:eastAsia="Times New Roman"/>
              </w:rPr>
            </w:rPrChange>
          </w:rPr>
          <w:t>Van Rijsbergen, C. (1979). Information retrieval. dept. of computer science, university of glasgow. URL Citeseer Ist Psu Eduvanrijsbergen79information Html.</w:t>
        </w:r>
      </w:ins>
    </w:p>
    <w:p w14:paraId="5F424D23" w14:textId="77777777" w:rsidR="00377D86" w:rsidRPr="00377D86" w:rsidRDefault="00377D86" w:rsidP="00377D86">
      <w:pPr>
        <w:pStyle w:val="Bibliography"/>
        <w:rPr>
          <w:ins w:id="1572" w:author="Dmitry Tebaykin" w:date="2016-12-15T19:46:00Z"/>
          <w:rFonts w:eastAsia="Times New Roman"/>
          <w:rPrChange w:id="1573" w:author="Dmitry Tebaykin" w:date="2016-12-15T19:46:00Z">
            <w:rPr>
              <w:ins w:id="1574" w:author="Dmitry Tebaykin" w:date="2016-12-15T19:46:00Z"/>
              <w:rFonts w:eastAsia="Times New Roman"/>
            </w:rPr>
          </w:rPrChange>
        </w:rPr>
        <w:pPrChange w:id="1575" w:author="Dmitry Tebaykin" w:date="2016-12-15T19:46:00Z">
          <w:pPr>
            <w:widowControl w:val="0"/>
            <w:autoSpaceDE w:val="0"/>
            <w:autoSpaceDN w:val="0"/>
            <w:adjustRightInd w:val="0"/>
          </w:pPr>
        </w:pPrChange>
      </w:pPr>
      <w:ins w:id="1576" w:author="Dmitry Tebaykin" w:date="2016-12-15T19:46:00Z">
        <w:r w:rsidRPr="00377D86">
          <w:rPr>
            <w:rFonts w:eastAsia="Times New Roman"/>
            <w:rPrChange w:id="1577" w:author="Dmitry Tebaykin" w:date="2016-12-15T19:46:00Z">
              <w:rPr>
                <w:rFonts w:eastAsia="Times New Roman"/>
              </w:rPr>
            </w:rPrChange>
          </w:rPr>
          <w:t xml:space="preserve">Wu, W.W., Chan, C.S., and Disterhoft, J.F. (2004). Slow Afterhyperpolarization Governs the Development of NMDA Receptor–Dependent Afterdepolarization in CA1 Pyramidal Neurons During Synaptic Stimulation. J. Neurophysiol. </w:t>
        </w:r>
        <w:r w:rsidRPr="00377D86">
          <w:rPr>
            <w:rFonts w:eastAsia="Times New Roman"/>
            <w:i/>
            <w:iCs/>
            <w:rPrChange w:id="1578" w:author="Dmitry Tebaykin" w:date="2016-12-15T19:46:00Z">
              <w:rPr>
                <w:rFonts w:eastAsia="Times New Roman"/>
                <w:i/>
                <w:iCs/>
              </w:rPr>
            </w:rPrChange>
          </w:rPr>
          <w:t>92</w:t>
        </w:r>
        <w:r w:rsidRPr="00377D86">
          <w:rPr>
            <w:rFonts w:eastAsia="Times New Roman"/>
            <w:rPrChange w:id="1579" w:author="Dmitry Tebaykin" w:date="2016-12-15T19:46:00Z">
              <w:rPr>
                <w:rFonts w:eastAsia="Times New Roman"/>
              </w:rPr>
            </w:rPrChange>
          </w:rPr>
          <w:t>, 2346.</w:t>
        </w:r>
      </w:ins>
    </w:p>
    <w:p w14:paraId="0D963154" w14:textId="77777777" w:rsidR="00377D86" w:rsidRPr="00377D86" w:rsidRDefault="00377D86" w:rsidP="00377D86">
      <w:pPr>
        <w:pStyle w:val="Bibliography"/>
        <w:rPr>
          <w:ins w:id="1580" w:author="Dmitry Tebaykin" w:date="2016-12-15T19:46:00Z"/>
          <w:rFonts w:eastAsia="Times New Roman"/>
          <w:rPrChange w:id="1581" w:author="Dmitry Tebaykin" w:date="2016-12-15T19:46:00Z">
            <w:rPr>
              <w:ins w:id="1582" w:author="Dmitry Tebaykin" w:date="2016-12-15T19:46:00Z"/>
              <w:rFonts w:eastAsia="Times New Roman"/>
            </w:rPr>
          </w:rPrChange>
        </w:rPr>
        <w:pPrChange w:id="1583" w:author="Dmitry Tebaykin" w:date="2016-12-15T19:46:00Z">
          <w:pPr>
            <w:widowControl w:val="0"/>
            <w:autoSpaceDE w:val="0"/>
            <w:autoSpaceDN w:val="0"/>
            <w:adjustRightInd w:val="0"/>
          </w:pPr>
        </w:pPrChange>
      </w:pPr>
      <w:ins w:id="1584" w:author="Dmitry Tebaykin" w:date="2016-12-15T19:46:00Z">
        <w:r w:rsidRPr="00377D86">
          <w:rPr>
            <w:rFonts w:eastAsia="Times New Roman"/>
            <w:rPrChange w:id="1585" w:author="Dmitry Tebaykin" w:date="2016-12-15T19:46:00Z">
              <w:rPr>
                <w:rFonts w:eastAsia="Times New Roman"/>
              </w:rPr>
            </w:rPrChange>
          </w:rPr>
          <w:t>Yan, X. (2009). Linear regression analysis: theory and computing (World Scientific).</w:t>
        </w:r>
      </w:ins>
    </w:p>
    <w:p w14:paraId="55EF0F6C" w14:textId="77777777" w:rsidR="00377D86" w:rsidRPr="00377D86" w:rsidRDefault="00377D86" w:rsidP="00377D86">
      <w:pPr>
        <w:pStyle w:val="Bibliography"/>
        <w:rPr>
          <w:ins w:id="1586" w:author="Dmitry Tebaykin" w:date="2016-12-15T19:46:00Z"/>
          <w:rFonts w:eastAsia="Times New Roman"/>
          <w:rPrChange w:id="1587" w:author="Dmitry Tebaykin" w:date="2016-12-15T19:46:00Z">
            <w:rPr>
              <w:ins w:id="1588" w:author="Dmitry Tebaykin" w:date="2016-12-15T19:46:00Z"/>
              <w:rFonts w:eastAsia="Times New Roman"/>
            </w:rPr>
          </w:rPrChange>
        </w:rPr>
        <w:pPrChange w:id="1589" w:author="Dmitry Tebaykin" w:date="2016-12-15T19:46:00Z">
          <w:pPr>
            <w:widowControl w:val="0"/>
            <w:autoSpaceDE w:val="0"/>
            <w:autoSpaceDN w:val="0"/>
            <w:adjustRightInd w:val="0"/>
          </w:pPr>
        </w:pPrChange>
      </w:pPr>
      <w:ins w:id="1590" w:author="Dmitry Tebaykin" w:date="2016-12-15T19:46:00Z">
        <w:r w:rsidRPr="00377D86">
          <w:rPr>
            <w:rFonts w:eastAsia="Times New Roman"/>
            <w:rPrChange w:id="1591" w:author="Dmitry Tebaykin" w:date="2016-12-15T19:46:00Z">
              <w:rPr>
                <w:rFonts w:eastAsia="Times New Roman"/>
              </w:rPr>
            </w:rPrChange>
          </w:rPr>
          <w:t xml:space="preserve">Yang, W., Carrasquillo, Y., Hooks, B.M., Nerbonne, J.M., and Burkhalter, A. (2013). Distinct Balance of Excitation and Inhibition in an Interareal Feedforward and Feedback Circuit of Mouse Visual Cortex. J. Neurosci. </w:t>
        </w:r>
        <w:r w:rsidRPr="00377D86">
          <w:rPr>
            <w:rFonts w:eastAsia="Times New Roman"/>
            <w:i/>
            <w:iCs/>
            <w:rPrChange w:id="1592" w:author="Dmitry Tebaykin" w:date="2016-12-15T19:46:00Z">
              <w:rPr>
                <w:rFonts w:eastAsia="Times New Roman"/>
                <w:i/>
                <w:iCs/>
              </w:rPr>
            </w:rPrChange>
          </w:rPr>
          <w:t>33</w:t>
        </w:r>
        <w:r w:rsidRPr="00377D86">
          <w:rPr>
            <w:rFonts w:eastAsia="Times New Roman"/>
            <w:rPrChange w:id="1593" w:author="Dmitry Tebaykin" w:date="2016-12-15T19:46:00Z">
              <w:rPr>
                <w:rFonts w:eastAsia="Times New Roman"/>
              </w:rPr>
            </w:rPrChange>
          </w:rPr>
          <w:t>, 17373–17384.</w:t>
        </w:r>
      </w:ins>
    </w:p>
    <w:p w14:paraId="4F2F8D02" w14:textId="77777777" w:rsidR="00377D86" w:rsidRPr="00377D86" w:rsidRDefault="00377D86" w:rsidP="00377D86">
      <w:pPr>
        <w:pStyle w:val="Bibliography"/>
        <w:rPr>
          <w:ins w:id="1594" w:author="Dmitry Tebaykin" w:date="2016-12-15T19:46:00Z"/>
          <w:rFonts w:eastAsia="Times New Roman"/>
          <w:rPrChange w:id="1595" w:author="Dmitry Tebaykin" w:date="2016-12-15T19:46:00Z">
            <w:rPr>
              <w:ins w:id="1596" w:author="Dmitry Tebaykin" w:date="2016-12-15T19:46:00Z"/>
              <w:rFonts w:eastAsia="Times New Roman"/>
            </w:rPr>
          </w:rPrChange>
        </w:rPr>
        <w:pPrChange w:id="1597" w:author="Dmitry Tebaykin" w:date="2016-12-15T19:46:00Z">
          <w:pPr>
            <w:widowControl w:val="0"/>
            <w:autoSpaceDE w:val="0"/>
            <w:autoSpaceDN w:val="0"/>
            <w:adjustRightInd w:val="0"/>
          </w:pPr>
        </w:pPrChange>
      </w:pPr>
      <w:ins w:id="1598" w:author="Dmitry Tebaykin" w:date="2016-12-15T19:46:00Z">
        <w:r w:rsidRPr="00377D86">
          <w:rPr>
            <w:rFonts w:eastAsia="Times New Roman"/>
            <w:rPrChange w:id="1599" w:author="Dmitry Tebaykin" w:date="2016-12-15T19:46:00Z">
              <w:rPr>
                <w:rFonts w:eastAsia="Times New Roman"/>
              </w:rPr>
            </w:rPrChange>
          </w:rPr>
          <w:t xml:space="preserve">Zaitsev, A.V., Povysheva, N.V., Gonzalez-Burgos, G., Rotaru, D., Fish, K.N., Krimer, L.S., and Lewis, D.A. (2009). Interneuron diversity in layers 2-3 of monkey prefrontal cortex. Cereb. Cortex N. Y. N 1991 </w:t>
        </w:r>
        <w:r w:rsidRPr="00377D86">
          <w:rPr>
            <w:rFonts w:eastAsia="Times New Roman"/>
            <w:i/>
            <w:iCs/>
            <w:rPrChange w:id="1600" w:author="Dmitry Tebaykin" w:date="2016-12-15T19:46:00Z">
              <w:rPr>
                <w:rFonts w:eastAsia="Times New Roman"/>
                <w:i/>
                <w:iCs/>
              </w:rPr>
            </w:rPrChange>
          </w:rPr>
          <w:t>19</w:t>
        </w:r>
        <w:r w:rsidRPr="00377D86">
          <w:rPr>
            <w:rFonts w:eastAsia="Times New Roman"/>
            <w:rPrChange w:id="1601" w:author="Dmitry Tebaykin" w:date="2016-12-15T19:46:00Z">
              <w:rPr>
                <w:rFonts w:eastAsia="Times New Roman"/>
              </w:rPr>
            </w:rPrChange>
          </w:rPr>
          <w:t>, 1597–1615.</w:t>
        </w:r>
      </w:ins>
    </w:p>
    <w:p w14:paraId="6E415958" w14:textId="77777777" w:rsidR="00377D86" w:rsidRPr="00377D86" w:rsidRDefault="00377D86" w:rsidP="00377D86">
      <w:pPr>
        <w:pStyle w:val="Bibliography"/>
        <w:rPr>
          <w:ins w:id="1602" w:author="Dmitry Tebaykin" w:date="2016-12-15T19:46:00Z"/>
          <w:rFonts w:eastAsia="Times New Roman"/>
          <w:rPrChange w:id="1603" w:author="Dmitry Tebaykin" w:date="2016-12-15T19:46:00Z">
            <w:rPr>
              <w:ins w:id="1604" w:author="Dmitry Tebaykin" w:date="2016-12-15T19:46:00Z"/>
              <w:rFonts w:eastAsia="Times New Roman"/>
            </w:rPr>
          </w:rPrChange>
        </w:rPr>
        <w:pPrChange w:id="1605" w:author="Dmitry Tebaykin" w:date="2016-12-15T19:46:00Z">
          <w:pPr>
            <w:widowControl w:val="0"/>
            <w:autoSpaceDE w:val="0"/>
            <w:autoSpaceDN w:val="0"/>
            <w:adjustRightInd w:val="0"/>
          </w:pPr>
        </w:pPrChange>
      </w:pPr>
      <w:ins w:id="1606" w:author="Dmitry Tebaykin" w:date="2016-12-15T19:46:00Z">
        <w:r w:rsidRPr="00377D86">
          <w:rPr>
            <w:rFonts w:eastAsia="Times New Roman"/>
            <w:rPrChange w:id="1607" w:author="Dmitry Tebaykin" w:date="2016-12-15T19:46:00Z">
              <w:rPr>
                <w:rFonts w:eastAsia="Times New Roman"/>
              </w:rPr>
            </w:rPrChange>
          </w:rPr>
          <w:t xml:space="preserve">Zhou, F.-W., Fortin, J.M., Chen, H.-X., Martinez-Diaz, H., Chang, L.-J., Reynolds, B.A., and Roper, S.N. (2015). Functional Integration of Human Neural Precursor Cells in Mouse Cortex. PLOS ONE </w:t>
        </w:r>
        <w:r w:rsidRPr="00377D86">
          <w:rPr>
            <w:rFonts w:eastAsia="Times New Roman"/>
            <w:i/>
            <w:iCs/>
            <w:rPrChange w:id="1608" w:author="Dmitry Tebaykin" w:date="2016-12-15T19:46:00Z">
              <w:rPr>
                <w:rFonts w:eastAsia="Times New Roman"/>
                <w:i/>
                <w:iCs/>
              </w:rPr>
            </w:rPrChange>
          </w:rPr>
          <w:t>10</w:t>
        </w:r>
        <w:r w:rsidRPr="00377D86">
          <w:rPr>
            <w:rFonts w:eastAsia="Times New Roman"/>
            <w:rPrChange w:id="1609" w:author="Dmitry Tebaykin" w:date="2016-12-15T19:46:00Z">
              <w:rPr>
                <w:rFonts w:eastAsia="Times New Roman"/>
              </w:rPr>
            </w:rPrChange>
          </w:rPr>
          <w:t>, e0120281.</w:t>
        </w:r>
      </w:ins>
    </w:p>
    <w:p w14:paraId="2E3B5B87" w14:textId="79E4C7D2" w:rsidR="00E9753B" w:rsidRPr="00E94CAE" w:rsidRDefault="008147D4" w:rsidP="00014D18">
      <w:r>
        <w:fldChar w:fldCharType="end"/>
      </w:r>
    </w:p>
    <w:p w14:paraId="2DA0F495" w14:textId="77777777" w:rsidR="00E9753B" w:rsidRDefault="00F5580F" w:rsidP="00AB7C2D">
      <w:pPr>
        <w:pStyle w:val="Heading1"/>
        <w:numPr>
          <w:ilvl w:val="0"/>
          <w:numId w:val="0"/>
        </w:numPr>
      </w:pPr>
      <w:bookmarkStart w:id="1610" w:name="_Toc153357254"/>
      <w:r>
        <w:lastRenderedPageBreak/>
        <w:br w:type="page"/>
      </w:r>
      <w:bookmarkStart w:id="1611" w:name="_Toc468464430"/>
      <w:r w:rsidR="00E9753B" w:rsidRPr="00E94CAE">
        <w:lastRenderedPageBreak/>
        <w:t>Appendices</w:t>
      </w:r>
      <w:bookmarkEnd w:id="1610"/>
      <w:bookmarkEnd w:id="1611"/>
    </w:p>
    <w:p w14:paraId="12D3BA85" w14:textId="1E2A3714" w:rsidR="005A529B" w:rsidRDefault="008220BD" w:rsidP="00EA5837">
      <w:pPr>
        <w:pStyle w:val="Heading2"/>
        <w:numPr>
          <w:ilvl w:val="0"/>
          <w:numId w:val="0"/>
        </w:numPr>
        <w:ind w:left="113"/>
      </w:pPr>
      <w:bookmarkStart w:id="1612" w:name="_Toc468464431"/>
      <w:r>
        <w:t>Appendix A</w:t>
      </w:r>
      <w:bookmarkEnd w:id="1612"/>
    </w:p>
    <w:p w14:paraId="0EDEFF38" w14:textId="34158EF2" w:rsidR="004C4979" w:rsidRDefault="00D71464" w:rsidP="004C4979">
      <w:r w:rsidRPr="00193106">
        <w:rPr>
          <w:b/>
        </w:rPr>
        <w:t>Figure 1</w:t>
      </w:r>
      <w:r w:rsidR="00183F2F" w:rsidRPr="00193106">
        <w:rPr>
          <w:b/>
        </w:rPr>
        <w:t>A</w:t>
      </w:r>
      <w:r w:rsidRPr="00193106">
        <w:rPr>
          <w:b/>
        </w:rPr>
        <w:t xml:space="preserve">: </w:t>
      </w:r>
      <w:r w:rsidR="00D04D26" w:rsidRPr="00193106">
        <w:rPr>
          <w:b/>
        </w:rPr>
        <w:t xml:space="preserve">Principal component analysis of patch-clamp </w:t>
      </w:r>
      <w:r w:rsidR="00B57DDE">
        <w:rPr>
          <w:b/>
        </w:rPr>
        <w:t>internal</w:t>
      </w:r>
      <w:r w:rsidR="00183F2F" w:rsidRPr="00193106">
        <w:rPr>
          <w:b/>
        </w:rPr>
        <w:t xml:space="preserve"> </w:t>
      </w:r>
      <w:r w:rsidR="00A96DC9" w:rsidRPr="00193106">
        <w:rPr>
          <w:b/>
        </w:rPr>
        <w:t>experimental solution components</w:t>
      </w:r>
      <w:r w:rsidR="00A0727C" w:rsidRPr="00193106">
        <w:rPr>
          <w:b/>
        </w:rPr>
        <w:t xml:space="preserve"> (5 major ions)</w:t>
      </w:r>
      <w:r w:rsidR="00D04D26" w:rsidRPr="00193106">
        <w:rPr>
          <w:b/>
        </w:rPr>
        <w:t xml:space="preserve">. </w:t>
      </w:r>
      <w:r w:rsidR="005B3A95" w:rsidRPr="00193106">
        <w:rPr>
          <w:b/>
        </w:rPr>
        <w:t xml:space="preserve">Arrows represent </w:t>
      </w:r>
      <w:r w:rsidR="000B53EE">
        <w:rPr>
          <w:b/>
        </w:rPr>
        <w:t xml:space="preserve">the </w:t>
      </w:r>
      <w:r w:rsidR="002831D5">
        <w:rPr>
          <w:b/>
        </w:rPr>
        <w:t xml:space="preserve">original </w:t>
      </w:r>
      <w:r w:rsidR="00A05C1B">
        <w:rPr>
          <w:b/>
        </w:rPr>
        <w:t xml:space="preserve">ion </w:t>
      </w:r>
      <w:r w:rsidR="000B53EE">
        <w:rPr>
          <w:b/>
        </w:rPr>
        <w:t>concentration</w:t>
      </w:r>
      <w:r w:rsidR="002831D5">
        <w:rPr>
          <w:b/>
        </w:rPr>
        <w:t>s</w:t>
      </w:r>
      <w:r w:rsidR="000B53EE">
        <w:rPr>
          <w:b/>
        </w:rPr>
        <w:t xml:space="preserve"> </w:t>
      </w:r>
      <w:r w:rsidR="004E4809">
        <w:rPr>
          <w:b/>
        </w:rPr>
        <w:t>on the PC1-PC2 space.</w:t>
      </w:r>
      <w:r w:rsidR="00193106">
        <w:rPr>
          <w:noProof/>
        </w:rPr>
        <w:drawing>
          <wp:inline distT="0" distB="0" distL="0" distR="0" wp14:anchorId="1AB97B3A" wp14:editId="2F88A96F">
            <wp:extent cx="5943600" cy="4371960"/>
            <wp:effectExtent l="0" t="0" r="0" b="0"/>
            <wp:docPr id="63" name="Picture 63" descr="/Users/dtebaykin/Documents/Neuroelectro documents/Plots/PCA_inter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dtebaykin/Documents/Neuroelectro documents/Plots/PCA_internal.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371960"/>
                    </a:xfrm>
                    <a:prstGeom prst="rect">
                      <a:avLst/>
                    </a:prstGeom>
                    <a:noFill/>
                    <a:ln>
                      <a:noFill/>
                    </a:ln>
                  </pic:spPr>
                </pic:pic>
              </a:graphicData>
            </a:graphic>
          </wp:inline>
        </w:drawing>
      </w:r>
      <w:r w:rsidR="005B3A95">
        <w:t xml:space="preserve"> </w:t>
      </w:r>
    </w:p>
    <w:p w14:paraId="72F4BB88" w14:textId="77777777" w:rsidR="00193106" w:rsidRDefault="00193106" w:rsidP="004C4979"/>
    <w:p w14:paraId="31CB4F69" w14:textId="77777777" w:rsidR="00193106" w:rsidRDefault="00193106" w:rsidP="004C4979"/>
    <w:p w14:paraId="5FB2447C" w14:textId="77777777" w:rsidR="00193106" w:rsidRDefault="00193106" w:rsidP="004C4979"/>
    <w:p w14:paraId="54FA44FA" w14:textId="77777777" w:rsidR="00193106" w:rsidRDefault="00193106" w:rsidP="004C4979"/>
    <w:p w14:paraId="5D99C270" w14:textId="2783894A" w:rsidR="00D330A8" w:rsidRDefault="00193106" w:rsidP="004C4979">
      <w:r w:rsidRPr="00193106">
        <w:rPr>
          <w:b/>
        </w:rPr>
        <w:lastRenderedPageBreak/>
        <w:t>Figure 1</w:t>
      </w:r>
      <w:r>
        <w:rPr>
          <w:b/>
        </w:rPr>
        <w:t>B</w:t>
      </w:r>
      <w:r w:rsidRPr="00193106">
        <w:rPr>
          <w:b/>
        </w:rPr>
        <w:t xml:space="preserve">: Principal component analysis of patch-clamp </w:t>
      </w:r>
      <w:r w:rsidR="00A60695">
        <w:rPr>
          <w:b/>
        </w:rPr>
        <w:t>extracellular</w:t>
      </w:r>
      <w:r w:rsidRPr="00193106">
        <w:rPr>
          <w:b/>
        </w:rPr>
        <w:t xml:space="preserve"> experimental solution components (5 major ions). </w:t>
      </w:r>
      <w:r w:rsidR="00C316AB" w:rsidRPr="00193106">
        <w:rPr>
          <w:b/>
        </w:rPr>
        <w:t xml:space="preserve">Arrows represent </w:t>
      </w:r>
      <w:r w:rsidR="00C316AB">
        <w:rPr>
          <w:b/>
        </w:rPr>
        <w:t xml:space="preserve">the </w:t>
      </w:r>
      <w:r w:rsidR="00B34029">
        <w:rPr>
          <w:b/>
        </w:rPr>
        <w:t xml:space="preserve">original ion </w:t>
      </w:r>
      <w:r w:rsidR="00C316AB">
        <w:rPr>
          <w:b/>
        </w:rPr>
        <w:t>concentration</w:t>
      </w:r>
      <w:r w:rsidR="00B34029">
        <w:rPr>
          <w:b/>
        </w:rPr>
        <w:t>s</w:t>
      </w:r>
      <w:r w:rsidR="00C316AB">
        <w:rPr>
          <w:b/>
        </w:rPr>
        <w:t xml:space="preserve"> on the PC1-PC2 space.</w:t>
      </w:r>
      <w:r w:rsidR="00183F2F">
        <w:rPr>
          <w:noProof/>
        </w:rPr>
        <w:drawing>
          <wp:inline distT="0" distB="0" distL="0" distR="0" wp14:anchorId="5C25964A" wp14:editId="4B4113F0">
            <wp:extent cx="5939155" cy="3965575"/>
            <wp:effectExtent l="0" t="0" r="4445" b="0"/>
            <wp:docPr id="62" name="Picture 62" descr="/Users/dtebaykin/Documents/Neuroelectro documents/Plots/PCA_exter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dtebaykin/Documents/Neuroelectro documents/Plots/PCA_external.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3965575"/>
                    </a:xfrm>
                    <a:prstGeom prst="rect">
                      <a:avLst/>
                    </a:prstGeom>
                    <a:noFill/>
                    <a:ln>
                      <a:noFill/>
                    </a:ln>
                  </pic:spPr>
                </pic:pic>
              </a:graphicData>
            </a:graphic>
          </wp:inline>
        </w:drawing>
      </w:r>
    </w:p>
    <w:p w14:paraId="082BFC4F" w14:textId="1A7B11AF" w:rsidR="007B02E6" w:rsidRDefault="004E462A" w:rsidP="004E462A">
      <w:pPr>
        <w:spacing w:line="240" w:lineRule="auto"/>
      </w:pPr>
      <w:r>
        <w:br w:type="page"/>
      </w:r>
    </w:p>
    <w:p w14:paraId="17E92137" w14:textId="0AB68209" w:rsidR="006C4B93" w:rsidRDefault="00BE6590" w:rsidP="004C4979">
      <w:pPr>
        <w:rPr>
          <w:b/>
        </w:rPr>
      </w:pPr>
      <w:r>
        <w:rPr>
          <w:b/>
        </w:rPr>
        <w:lastRenderedPageBreak/>
        <w:t>Figure 2: H</w:t>
      </w:r>
      <w:r w:rsidR="006C4B93" w:rsidRPr="004E462A">
        <w:rPr>
          <w:b/>
        </w:rPr>
        <w:t>eatmap</w:t>
      </w:r>
      <w:r>
        <w:rPr>
          <w:b/>
        </w:rPr>
        <w:t>s</w:t>
      </w:r>
      <w:r w:rsidR="006C4B93" w:rsidRPr="004E462A">
        <w:rPr>
          <w:b/>
        </w:rPr>
        <w:t xml:space="preserve"> with hierarchical clustering</w:t>
      </w:r>
      <w:r w:rsidR="00AA4C5B">
        <w:rPr>
          <w:b/>
        </w:rPr>
        <w:t>, manual color breaks for concentration differentiations.</w:t>
      </w:r>
    </w:p>
    <w:p w14:paraId="7E6215C7" w14:textId="238815BE" w:rsidR="004E462A" w:rsidRPr="004E462A" w:rsidRDefault="00BE6590" w:rsidP="004C4979">
      <w:pPr>
        <w:rPr>
          <w:b/>
        </w:rPr>
      </w:pPr>
      <w:r>
        <w:rPr>
          <w:b/>
          <w:noProof/>
        </w:rPr>
        <w:drawing>
          <wp:inline distT="0" distB="0" distL="0" distR="0" wp14:anchorId="36B6E0D5" wp14:editId="20DC17CF">
            <wp:extent cx="5930265" cy="3249930"/>
            <wp:effectExtent l="0" t="0" r="0" b="1270"/>
            <wp:docPr id="64" name="Picture 64" descr="/Users/dtebaykin/Documents/Neuroelectro documents/Plots/Internal_hclu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dtebaykin/Documents/Neuroelectro documents/Plots/Internal_hclust.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265" cy="3249930"/>
                    </a:xfrm>
                    <a:prstGeom prst="rect">
                      <a:avLst/>
                    </a:prstGeom>
                    <a:noFill/>
                    <a:ln>
                      <a:noFill/>
                    </a:ln>
                  </pic:spPr>
                </pic:pic>
              </a:graphicData>
            </a:graphic>
          </wp:inline>
        </w:drawing>
      </w:r>
      <w:r>
        <w:rPr>
          <w:b/>
          <w:noProof/>
        </w:rPr>
        <w:drawing>
          <wp:inline distT="0" distB="0" distL="0" distR="0" wp14:anchorId="70AFB12F" wp14:editId="7C65309D">
            <wp:extent cx="5939155" cy="3413125"/>
            <wp:effectExtent l="0" t="0" r="4445" b="0"/>
            <wp:docPr id="65" name="Picture 65" descr="/Users/dtebaykin/Documents/Neuroelectro documents/Plots/External_hclu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dtebaykin/Documents/Neuroelectro documents/Plots/External_hclust.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155" cy="3413125"/>
                    </a:xfrm>
                    <a:prstGeom prst="rect">
                      <a:avLst/>
                    </a:prstGeom>
                    <a:noFill/>
                    <a:ln>
                      <a:noFill/>
                    </a:ln>
                  </pic:spPr>
                </pic:pic>
              </a:graphicData>
            </a:graphic>
          </wp:inline>
        </w:drawing>
      </w:r>
    </w:p>
    <w:p w14:paraId="599B8BEE" w14:textId="77777777" w:rsidR="003A03E0" w:rsidRDefault="003A03E0">
      <w:pPr>
        <w:spacing w:line="240" w:lineRule="auto"/>
      </w:pPr>
      <w:r>
        <w:br w:type="page"/>
      </w:r>
    </w:p>
    <w:p w14:paraId="3D374453" w14:textId="64FC8C6B" w:rsidR="00C9062B" w:rsidRPr="004D0DD5" w:rsidRDefault="006C4B93" w:rsidP="004C4979">
      <w:pPr>
        <w:rPr>
          <w:b/>
        </w:rPr>
      </w:pPr>
      <w:r w:rsidRPr="004D0DD5">
        <w:rPr>
          <w:b/>
        </w:rPr>
        <w:lastRenderedPageBreak/>
        <w:t xml:space="preserve">Figure 3: </w:t>
      </w:r>
      <w:r w:rsidR="003A03E0" w:rsidRPr="004D0DD5">
        <w:rPr>
          <w:b/>
        </w:rPr>
        <w:t>Comparing the performance</w:t>
      </w:r>
      <w:r w:rsidR="003557E0" w:rsidRPr="004D0DD5">
        <w:rPr>
          <w:b/>
        </w:rPr>
        <w:t>s</w:t>
      </w:r>
      <w:r w:rsidR="003A03E0" w:rsidRPr="004D0DD5">
        <w:rPr>
          <w:b/>
        </w:rPr>
        <w:t xml:space="preserve"> of </w:t>
      </w:r>
      <w:r w:rsidRPr="004D0DD5">
        <w:rPr>
          <w:b/>
        </w:rPr>
        <w:t>SVM</w:t>
      </w:r>
      <w:r w:rsidR="003A03E0" w:rsidRPr="004D0DD5">
        <w:rPr>
          <w:b/>
        </w:rPr>
        <w:t xml:space="preserve"> and RandomForest models</w:t>
      </w:r>
      <w:r w:rsidR="00515601" w:rsidRPr="004D0DD5">
        <w:rPr>
          <w:b/>
        </w:rPr>
        <w:t>. For each pair of models (colors) – RF is on the left, SVM</w:t>
      </w:r>
      <w:r w:rsidR="00F5103A" w:rsidRPr="004D0DD5">
        <w:rPr>
          <w:b/>
        </w:rPr>
        <w:t xml:space="preserve"> (glmnet package, version 2.0-5)</w:t>
      </w:r>
      <w:r w:rsidR="00515601" w:rsidRPr="004D0DD5">
        <w:rPr>
          <w:b/>
        </w:rPr>
        <w:t xml:space="preserve"> is on the right. </w:t>
      </w:r>
      <w:r w:rsidR="00D91466">
        <w:rPr>
          <w:b/>
        </w:rPr>
        <w:t>RF’s performance is consistently more stable than SVM’s.</w:t>
      </w:r>
    </w:p>
    <w:p w14:paraId="1BF1CD67" w14:textId="3006FC45" w:rsidR="004C4979" w:rsidRPr="004C4979" w:rsidRDefault="005434AC" w:rsidP="004C4979">
      <w:r>
        <w:rPr>
          <w:noProof/>
        </w:rPr>
        <mc:AlternateContent>
          <mc:Choice Requires="wps">
            <w:drawing>
              <wp:anchor distT="0" distB="0" distL="114300" distR="114300" simplePos="0" relativeHeight="251705344" behindDoc="0" locked="0" layoutInCell="1" allowOverlap="1" wp14:anchorId="17B43947" wp14:editId="42C340FB">
                <wp:simplePos x="0" y="0"/>
                <wp:positionH relativeFrom="column">
                  <wp:posOffset>-62865</wp:posOffset>
                </wp:positionH>
                <wp:positionV relativeFrom="paragraph">
                  <wp:posOffset>3179502</wp:posOffset>
                </wp:positionV>
                <wp:extent cx="3657600" cy="228600"/>
                <wp:effectExtent l="0" t="0" r="0" b="0"/>
                <wp:wrapNone/>
                <wp:docPr id="61" name="Rectangle 61"/>
                <wp:cNvGraphicFramePr/>
                <a:graphic xmlns:a="http://schemas.openxmlformats.org/drawingml/2006/main">
                  <a:graphicData uri="http://schemas.microsoft.com/office/word/2010/wordprocessingShape">
                    <wps:wsp>
                      <wps:cNvSpPr/>
                      <wps:spPr>
                        <a:xfrm>
                          <a:off x="0" y="0"/>
                          <a:ext cx="3657600" cy="2286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CF1BDC" id="Rectangle 61" o:spid="_x0000_s1026" style="position:absolute;margin-left:-4.95pt;margin-top:250.35pt;width:4in;height:1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" fillcolor="white [3201]" stroked="f" strokeweight="2pt"/>
            </w:pict>
          </mc:Fallback>
        </mc:AlternateContent>
      </w:r>
      <w:r w:rsidR="00D7799E">
        <w:rPr>
          <w:noProof/>
        </w:rPr>
        <w:drawing>
          <wp:inline distT="0" distB="0" distL="0" distR="0" wp14:anchorId="5C5B134F" wp14:editId="0C5CD82C">
            <wp:extent cx="5939155" cy="3576320"/>
            <wp:effectExtent l="0" t="0" r="4445" b="5080"/>
            <wp:docPr id="60" name="Picture 60" descr="/Users/dtebaykin/Documents/Neuroelectro documents/Plots/RF vs glmn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dtebaykin/Documents/Neuroelectro documents/Plots/RF vs glmnet.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155" cy="3576320"/>
                    </a:xfrm>
                    <a:prstGeom prst="rect">
                      <a:avLst/>
                    </a:prstGeom>
                    <a:noFill/>
                    <a:ln>
                      <a:noFill/>
                    </a:ln>
                  </pic:spPr>
                </pic:pic>
              </a:graphicData>
            </a:graphic>
          </wp:inline>
        </w:drawing>
      </w:r>
    </w:p>
    <w:p w14:paraId="548FB96E" w14:textId="100F24E4" w:rsidR="008220BD" w:rsidRDefault="008220BD">
      <w:pPr>
        <w:spacing w:line="240" w:lineRule="auto"/>
      </w:pPr>
      <w:r>
        <w:br w:type="page"/>
      </w:r>
    </w:p>
    <w:p w14:paraId="5793C3FF" w14:textId="5AD2EFF1" w:rsidR="008220BD" w:rsidRDefault="008220BD" w:rsidP="00EA5837">
      <w:pPr>
        <w:pStyle w:val="Heading2"/>
        <w:numPr>
          <w:ilvl w:val="0"/>
          <w:numId w:val="0"/>
        </w:numPr>
        <w:ind w:left="113"/>
      </w:pPr>
      <w:bookmarkStart w:id="1613" w:name="_Toc468464432"/>
      <w:r>
        <w:lastRenderedPageBreak/>
        <w:t>Appendix B</w:t>
      </w:r>
      <w:bookmarkEnd w:id="1613"/>
    </w:p>
    <w:p w14:paraId="694BD660" w14:textId="1DB42CA8" w:rsidR="008220BD" w:rsidRPr="00B76316" w:rsidRDefault="00CA4774" w:rsidP="008220BD">
      <w:pPr>
        <w:rPr>
          <w:b/>
        </w:rPr>
      </w:pPr>
      <w:r w:rsidRPr="00B76316">
        <w:rPr>
          <w:b/>
        </w:rPr>
        <w:t xml:space="preserve">Figure 1: </w:t>
      </w:r>
      <w:r w:rsidR="009D57DC" w:rsidRPr="00B76316">
        <w:rPr>
          <w:b/>
        </w:rPr>
        <w:t>Detailed NeuroElectro curation protocol</w:t>
      </w:r>
    </w:p>
    <w:p w14:paraId="225AB2F1" w14:textId="7727B072" w:rsidR="007B02E6" w:rsidRDefault="007B02E6" w:rsidP="008220BD">
      <w:r>
        <w:rPr>
          <w:noProof/>
        </w:rPr>
        <w:drawing>
          <wp:inline distT="0" distB="0" distL="0" distR="0" wp14:anchorId="48A8F91A" wp14:editId="03D6F246">
            <wp:extent cx="5778500" cy="70110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urWF2.tiff"/>
                    <pic:cNvPicPr/>
                  </pic:nvPicPr>
                  <pic:blipFill>
                    <a:blip r:embed="rId43">
                      <a:extLst>
                        <a:ext uri="{28A0092B-C50C-407E-A947-70E740481C1C}">
                          <a14:useLocalDpi xmlns:a14="http://schemas.microsoft.com/office/drawing/2010/main" val="0"/>
                        </a:ext>
                      </a:extLst>
                    </a:blip>
                    <a:stretch>
                      <a:fillRect/>
                    </a:stretch>
                  </pic:blipFill>
                  <pic:spPr>
                    <a:xfrm>
                      <a:off x="0" y="0"/>
                      <a:ext cx="5779078" cy="7011755"/>
                    </a:xfrm>
                    <a:prstGeom prst="rect">
                      <a:avLst/>
                    </a:prstGeom>
                  </pic:spPr>
                </pic:pic>
              </a:graphicData>
            </a:graphic>
          </wp:inline>
        </w:drawing>
      </w:r>
    </w:p>
    <w:p w14:paraId="2B715D81" w14:textId="7F226CB5" w:rsidR="007B02E6" w:rsidRDefault="00B624C6" w:rsidP="008220BD">
      <w:r>
        <w:rPr>
          <w:noProof/>
        </w:rPr>
        <w:lastRenderedPageBreak/>
        <w:drawing>
          <wp:inline distT="0" distB="0" distL="0" distR="0" wp14:anchorId="66B162B3" wp14:editId="1188BB45">
            <wp:extent cx="5816600" cy="7797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rWF3.tiff"/>
                    <pic:cNvPicPr/>
                  </pic:nvPicPr>
                  <pic:blipFill>
                    <a:blip r:embed="rId44">
                      <a:extLst>
                        <a:ext uri="{28A0092B-C50C-407E-A947-70E740481C1C}">
                          <a14:useLocalDpi xmlns:a14="http://schemas.microsoft.com/office/drawing/2010/main" val="0"/>
                        </a:ext>
                      </a:extLst>
                    </a:blip>
                    <a:stretch>
                      <a:fillRect/>
                    </a:stretch>
                  </pic:blipFill>
                  <pic:spPr>
                    <a:xfrm>
                      <a:off x="0" y="0"/>
                      <a:ext cx="5816600" cy="7797800"/>
                    </a:xfrm>
                    <a:prstGeom prst="rect">
                      <a:avLst/>
                    </a:prstGeom>
                  </pic:spPr>
                </pic:pic>
              </a:graphicData>
            </a:graphic>
          </wp:inline>
        </w:drawing>
      </w:r>
    </w:p>
    <w:p w14:paraId="371CEC04" w14:textId="1C17FC22" w:rsidR="007B02E6" w:rsidRDefault="00B624C6" w:rsidP="008220BD">
      <w:r>
        <w:rPr>
          <w:noProof/>
        </w:rPr>
        <w:lastRenderedPageBreak/>
        <w:drawing>
          <wp:inline distT="0" distB="0" distL="0" distR="0" wp14:anchorId="5F305FC5" wp14:editId="2811C83C">
            <wp:extent cx="5842000" cy="5930900"/>
            <wp:effectExtent l="0" t="0" r="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rWF4.tiff"/>
                    <pic:cNvPicPr/>
                  </pic:nvPicPr>
                  <pic:blipFill>
                    <a:blip r:embed="rId45">
                      <a:extLst>
                        <a:ext uri="{28A0092B-C50C-407E-A947-70E740481C1C}">
                          <a14:useLocalDpi xmlns:a14="http://schemas.microsoft.com/office/drawing/2010/main" val="0"/>
                        </a:ext>
                      </a:extLst>
                    </a:blip>
                    <a:stretch>
                      <a:fillRect/>
                    </a:stretch>
                  </pic:blipFill>
                  <pic:spPr>
                    <a:xfrm>
                      <a:off x="0" y="0"/>
                      <a:ext cx="5842000" cy="5930900"/>
                    </a:xfrm>
                    <a:prstGeom prst="rect">
                      <a:avLst/>
                    </a:prstGeom>
                  </pic:spPr>
                </pic:pic>
              </a:graphicData>
            </a:graphic>
          </wp:inline>
        </w:drawing>
      </w:r>
    </w:p>
    <w:p w14:paraId="4D3B7BE4" w14:textId="77777777" w:rsidR="00B624C6" w:rsidRDefault="00B624C6" w:rsidP="008220BD"/>
    <w:p w14:paraId="7E0CA859" w14:textId="77777777" w:rsidR="00B624C6" w:rsidRDefault="00B624C6" w:rsidP="008220BD"/>
    <w:p w14:paraId="46A36C52" w14:textId="77777777" w:rsidR="00B624C6" w:rsidRDefault="00B624C6" w:rsidP="008220BD"/>
    <w:p w14:paraId="067F67B9" w14:textId="7A9855D1" w:rsidR="00B624C6" w:rsidRDefault="00B624C6" w:rsidP="008220BD">
      <w:r>
        <w:rPr>
          <w:noProof/>
        </w:rPr>
        <w:lastRenderedPageBreak/>
        <w:drawing>
          <wp:inline distT="0" distB="0" distL="0" distR="0" wp14:anchorId="41211BAD" wp14:editId="1036C790">
            <wp:extent cx="5943600" cy="78543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rWF5.tiff"/>
                    <pic:cNvPicPr/>
                  </pic:nvPicPr>
                  <pic:blipFill>
                    <a:blip r:embed="rId46">
                      <a:extLst>
                        <a:ext uri="{28A0092B-C50C-407E-A947-70E740481C1C}">
                          <a14:useLocalDpi xmlns:a14="http://schemas.microsoft.com/office/drawing/2010/main" val="0"/>
                        </a:ext>
                      </a:extLst>
                    </a:blip>
                    <a:stretch>
                      <a:fillRect/>
                    </a:stretch>
                  </pic:blipFill>
                  <pic:spPr>
                    <a:xfrm>
                      <a:off x="0" y="0"/>
                      <a:ext cx="5943600" cy="7854315"/>
                    </a:xfrm>
                    <a:prstGeom prst="rect">
                      <a:avLst/>
                    </a:prstGeom>
                  </pic:spPr>
                </pic:pic>
              </a:graphicData>
            </a:graphic>
          </wp:inline>
        </w:drawing>
      </w:r>
    </w:p>
    <w:p w14:paraId="48EC41DE" w14:textId="3A719657" w:rsidR="00B624C6" w:rsidRDefault="00B624C6" w:rsidP="008220BD">
      <w:r>
        <w:rPr>
          <w:noProof/>
        </w:rPr>
        <w:lastRenderedPageBreak/>
        <w:drawing>
          <wp:inline distT="0" distB="0" distL="0" distR="0" wp14:anchorId="32A160D9" wp14:editId="7608B147">
            <wp:extent cx="5943600" cy="72732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rWF6.tiff"/>
                    <pic:cNvPicPr/>
                  </pic:nvPicPr>
                  <pic:blipFill>
                    <a:blip r:embed="rId47">
                      <a:extLst>
                        <a:ext uri="{28A0092B-C50C-407E-A947-70E740481C1C}">
                          <a14:useLocalDpi xmlns:a14="http://schemas.microsoft.com/office/drawing/2010/main" val="0"/>
                        </a:ext>
                      </a:extLst>
                    </a:blip>
                    <a:stretch>
                      <a:fillRect/>
                    </a:stretch>
                  </pic:blipFill>
                  <pic:spPr>
                    <a:xfrm>
                      <a:off x="0" y="0"/>
                      <a:ext cx="5943600" cy="7273290"/>
                    </a:xfrm>
                    <a:prstGeom prst="rect">
                      <a:avLst/>
                    </a:prstGeom>
                  </pic:spPr>
                </pic:pic>
              </a:graphicData>
            </a:graphic>
          </wp:inline>
        </w:drawing>
      </w:r>
    </w:p>
    <w:p w14:paraId="4685DFB0" w14:textId="77777777" w:rsidR="00B624C6" w:rsidRDefault="00B624C6" w:rsidP="008220BD"/>
    <w:p w14:paraId="18E3362F" w14:textId="77777777" w:rsidR="00B624C6" w:rsidRDefault="00B624C6" w:rsidP="008220BD"/>
    <w:p w14:paraId="63A0D162" w14:textId="3F93AFE4" w:rsidR="00CA4774" w:rsidRDefault="00CA4774" w:rsidP="008220BD">
      <w:pPr>
        <w:rPr>
          <w:b/>
        </w:rPr>
      </w:pPr>
      <w:r w:rsidRPr="00B624C6">
        <w:rPr>
          <w:b/>
        </w:rPr>
        <w:lastRenderedPageBreak/>
        <w:t xml:space="preserve">Figure 2: </w:t>
      </w:r>
      <w:r w:rsidR="006F6DB2">
        <w:rPr>
          <w:b/>
        </w:rPr>
        <w:t>The new c</w:t>
      </w:r>
      <w:r w:rsidR="0019797E">
        <w:rPr>
          <w:b/>
        </w:rPr>
        <w:t xml:space="preserve">uration interface </w:t>
      </w:r>
      <w:r w:rsidR="001E416C">
        <w:rPr>
          <w:b/>
        </w:rPr>
        <w:t>with</w:t>
      </w:r>
      <w:r w:rsidR="00BB710C">
        <w:rPr>
          <w:b/>
        </w:rPr>
        <w:t xml:space="preserve"> staged RMP</w:t>
      </w:r>
      <w:r w:rsidR="00F046C6">
        <w:rPr>
          <w:b/>
        </w:rPr>
        <w:t xml:space="preserve"> measurement</w:t>
      </w:r>
      <w:r w:rsidR="003F3835">
        <w:rPr>
          <w:b/>
        </w:rPr>
        <w:t xml:space="preserve"> for 2 neuron types.</w:t>
      </w:r>
      <w:r w:rsidR="00163C0D">
        <w:rPr>
          <w:b/>
        </w:rPr>
        <w:t xml:space="preserve"> </w:t>
      </w:r>
      <w:r w:rsidR="00332F21">
        <w:rPr>
          <w:b/>
        </w:rPr>
        <w:t>Input resistance annotation scheduled for deletion (example o</w:t>
      </w:r>
      <w:r w:rsidR="00766722">
        <w:rPr>
          <w:b/>
        </w:rPr>
        <w:t>nly, the annotation is right).</w:t>
      </w:r>
    </w:p>
    <w:p w14:paraId="0C2FD0B9" w14:textId="350348B0" w:rsidR="00E9753B" w:rsidRPr="00F675AF" w:rsidRDefault="00BB710C" w:rsidP="00014D18">
      <w:pPr>
        <w:rPr>
          <w:b/>
        </w:rPr>
      </w:pPr>
      <w:r>
        <w:rPr>
          <w:b/>
          <w:noProof/>
        </w:rPr>
        <w:drawing>
          <wp:inline distT="0" distB="0" distL="0" distR="0" wp14:anchorId="57127F7E" wp14:editId="0C730E96">
            <wp:extent cx="7181975" cy="4794887"/>
            <wp:effectExtent l="0" t="318" r="6033" b="6032"/>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urInt2.tiff"/>
                    <pic:cNvPicPr/>
                  </pic:nvPicPr>
                  <pic:blipFill>
                    <a:blip r:embed="rId48">
                      <a:extLst>
                        <a:ext uri="{28A0092B-C50C-407E-A947-70E740481C1C}">
                          <a14:useLocalDpi xmlns:a14="http://schemas.microsoft.com/office/drawing/2010/main" val="0"/>
                        </a:ext>
                      </a:extLst>
                    </a:blip>
                    <a:stretch>
                      <a:fillRect/>
                    </a:stretch>
                  </pic:blipFill>
                  <pic:spPr>
                    <a:xfrm rot="5400000">
                      <a:off x="0" y="0"/>
                      <a:ext cx="7202180" cy="4808377"/>
                    </a:xfrm>
                    <a:prstGeom prst="rect">
                      <a:avLst/>
                    </a:prstGeom>
                  </pic:spPr>
                </pic:pic>
              </a:graphicData>
            </a:graphic>
          </wp:inline>
        </w:drawing>
      </w:r>
    </w:p>
    <w:sectPr w:rsidR="00E9753B" w:rsidRPr="00F675AF" w:rsidSect="00D828F7">
      <w:footerReference w:type="default" r:id="rId49"/>
      <w:pgSz w:w="12240" w:h="15840"/>
      <w:pgMar w:top="1440" w:right="1440" w:bottom="1440" w:left="1440" w:header="706" w:footer="706" w:gutter="0"/>
      <w:cols w:space="708"/>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1" w:author="Dmitry Tebaykin" w:date="2016-12-13T16:05:00Z" w:initials="DT">
    <w:p w14:paraId="3C522A77" w14:textId="5C6F6B55" w:rsidR="00F455A3" w:rsidRDefault="00F455A3">
      <w:pPr>
        <w:pStyle w:val="CommentText"/>
      </w:pPr>
      <w:r>
        <w:rPr>
          <w:rStyle w:val="CommentReference"/>
        </w:rPr>
        <w:annotationRef/>
      </w:r>
      <w:r>
        <w:t>Consider rewording the table legend</w:t>
      </w:r>
    </w:p>
  </w:comment>
  <w:comment w:id="84" w:author="Dmitry Tebaykin" w:date="2016-12-13T16:06:00Z" w:initials="DT">
    <w:p w14:paraId="39759018" w14:textId="3BC173AD" w:rsidR="00F455A3" w:rsidRDefault="00F455A3">
      <w:pPr>
        <w:pStyle w:val="CommentText"/>
      </w:pPr>
      <w:r>
        <w:rPr>
          <w:rStyle w:val="CommentReference"/>
        </w:rPr>
        <w:annotationRef/>
      </w:r>
      <w:r>
        <w:t>Updated top figure to include CSF concentrations, added the corresponding info to the legend</w:t>
      </w:r>
    </w:p>
  </w:comment>
  <w:comment w:id="378" w:author="Dmitry Tebaykin" w:date="2016-12-13T16:35:00Z" w:initials="DT">
    <w:p w14:paraId="69C1BACA" w14:textId="41030C71" w:rsidR="00F455A3" w:rsidRDefault="00F455A3">
      <w:pPr>
        <w:pStyle w:val="CommentText"/>
      </w:pPr>
      <w:r>
        <w:rPr>
          <w:rStyle w:val="CommentReference"/>
        </w:rPr>
        <w:annotationRef/>
      </w:r>
      <w:r>
        <w:t>Added X-axis label</w:t>
      </w:r>
    </w:p>
  </w:comment>
  <w:comment w:id="434" w:author="Dmitry Tebaykin" w:date="2016-12-13T16:54:00Z" w:initials="DT">
    <w:p w14:paraId="336E5EBE" w14:textId="510A4DD7" w:rsidR="00F455A3" w:rsidRDefault="00F455A3">
      <w:pPr>
        <w:pStyle w:val="CommentText"/>
      </w:pPr>
      <w:r>
        <w:rPr>
          <w:rStyle w:val="CommentReference"/>
        </w:rPr>
        <w:annotationRef/>
      </w:r>
      <w:r>
        <w:t>Updated both X- and Y-axis labels, legend</w:t>
      </w:r>
    </w:p>
  </w:comment>
  <w:comment w:id="439" w:author="Dmitry Tebaykin" w:date="2016-12-13T16:55:00Z" w:initials="DT">
    <w:p w14:paraId="387ED666" w14:textId="4B9A1C44" w:rsidR="00F455A3" w:rsidRDefault="00F455A3">
      <w:pPr>
        <w:pStyle w:val="CommentText"/>
      </w:pPr>
      <w:r>
        <w:rPr>
          <w:rStyle w:val="CommentReference"/>
        </w:rPr>
        <w:annotationRef/>
      </w:r>
      <w:r>
        <w:t>Updated legend for Figure 16A</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522A77" w15:done="0"/>
  <w15:commentEx w15:paraId="39759018" w15:done="0"/>
  <w15:commentEx w15:paraId="69C1BACA" w15:done="0"/>
  <w15:commentEx w15:paraId="336E5EBE" w15:done="0"/>
  <w15:commentEx w15:paraId="387ED66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76DDF5" w14:textId="77777777" w:rsidR="00B17DD9" w:rsidRDefault="00B17DD9" w:rsidP="00014D18">
      <w:r>
        <w:separator/>
      </w:r>
    </w:p>
  </w:endnote>
  <w:endnote w:type="continuationSeparator" w:id="0">
    <w:p w14:paraId="4EC7B79F" w14:textId="77777777" w:rsidR="00B17DD9" w:rsidRDefault="00B17DD9" w:rsidP="00014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4D"/>
    <w:family w:val="roman"/>
    <w:notTrueType/>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ＭＳ ゴシック">
    <w:charset w:val="80"/>
    <w:family w:val="auto"/>
    <w:pitch w:val="variable"/>
    <w:sig w:usb0="E00002FF" w:usb1="6AC7FDFB" w:usb2="08000012" w:usb3="00000000" w:csb0="0002009F" w:csb1="00000000"/>
  </w:font>
  <w:font w:name="Helvetica">
    <w:panose1 w:val="00000000000000000000"/>
    <w:charset w:val="4D"/>
    <w:family w:val="swiss"/>
    <w:notTrueType/>
    <w:pitch w:val="variable"/>
    <w:sig w:usb0="00000003" w:usb1="00000000" w:usb2="00000000" w:usb3="00000000" w:csb0="00000001"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5A9ED" w14:textId="77777777" w:rsidR="00F455A3" w:rsidRDefault="00F455A3">
    <w:pPr>
      <w:pStyle w:val="Footer"/>
      <w:jc w:val="right"/>
    </w:pPr>
    <w:r>
      <w:fldChar w:fldCharType="begin"/>
    </w:r>
    <w:r>
      <w:instrText xml:space="preserve"> PAGE   \* MERGEFORMAT </w:instrText>
    </w:r>
    <w:r>
      <w:fldChar w:fldCharType="separate"/>
    </w:r>
    <w:r w:rsidR="00377D86">
      <w:rPr>
        <w:noProof/>
      </w:rPr>
      <w:t>24</w:t>
    </w:r>
    <w:r>
      <w:rPr>
        <w:noProof/>
      </w:rPr>
      <w:fldChar w:fldCharType="end"/>
    </w:r>
  </w:p>
  <w:p w14:paraId="01E4C830" w14:textId="77777777" w:rsidR="00F455A3" w:rsidRDefault="00F455A3" w:rsidP="00014D1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C4E39D" w14:textId="77777777" w:rsidR="00B17DD9" w:rsidRDefault="00B17DD9" w:rsidP="00014D18">
      <w:r>
        <w:separator/>
      </w:r>
    </w:p>
  </w:footnote>
  <w:footnote w:type="continuationSeparator" w:id="0">
    <w:p w14:paraId="0533E2A2" w14:textId="77777777" w:rsidR="00B17DD9" w:rsidRDefault="00B17DD9" w:rsidP="00014D1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56322"/>
    <w:multiLevelType w:val="multilevel"/>
    <w:tmpl w:val="30660B6C"/>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463462"/>
    <w:multiLevelType w:val="multilevel"/>
    <w:tmpl w:val="077C63BC"/>
    <w:lvl w:ilvl="0">
      <w:start w:val="1"/>
      <w:numFmt w:val="decimal"/>
      <w:pStyle w:val="Heading1"/>
      <w:suff w:val="nothing"/>
      <w:lvlText w:val="Chapter %1: "/>
      <w:lvlJc w:val="left"/>
      <w:pPr>
        <w:ind w:left="1843"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4"/>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nsid w:val="12C25698"/>
    <w:multiLevelType w:val="multilevel"/>
    <w:tmpl w:val="089CAA46"/>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
    <w:nsid w:val="16340333"/>
    <w:multiLevelType w:val="multilevel"/>
    <w:tmpl w:val="037CE3E0"/>
    <w:lvl w:ilvl="0">
      <w:start w:val="1"/>
      <w:numFmt w:val="decimal"/>
      <w:suff w:val="nothing"/>
      <w:lvlText w:val="Chapter %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nsid w:val="16CC448E"/>
    <w:multiLevelType w:val="multilevel"/>
    <w:tmpl w:val="7ACC8ABA"/>
    <w:lvl w:ilvl="0">
      <w:start w:val="1"/>
      <w:numFmt w:val="decimal"/>
      <w:suff w:val="nothing"/>
      <w:lvlText w:val="Chapter %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tabs>
          <w:tab w:val="num" w:pos="576"/>
        </w:tabs>
        <w:ind w:left="0" w:firstLine="0"/>
      </w:pPr>
      <w:rPr>
        <w:rFonts w:hint="default"/>
      </w:rPr>
    </w:lvl>
    <w:lvl w:ilvl="3">
      <w:start w:val="1"/>
      <w:numFmt w:val="decimal"/>
      <w:lvlText w:val="%1.%2.%3.%4"/>
      <w:lvlJc w:val="left"/>
      <w:pPr>
        <w:tabs>
          <w:tab w:val="num" w:pos="792"/>
        </w:tabs>
        <w:ind w:left="0" w:firstLine="0"/>
      </w:pPr>
      <w:rPr>
        <w:rFonts w:hint="default"/>
      </w:rPr>
    </w:lvl>
    <w:lvl w:ilvl="4">
      <w:start w:val="1"/>
      <w:numFmt w:val="decimal"/>
      <w:lvlText w:val="%1.%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1D546067"/>
    <w:multiLevelType w:val="multilevel"/>
    <w:tmpl w:val="F61071DE"/>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575494"/>
    <w:multiLevelType w:val="multilevel"/>
    <w:tmpl w:val="F7B8EE02"/>
    <w:lvl w:ilvl="0">
      <w:start w:val="1"/>
      <w:numFmt w:val="decimal"/>
      <w:lvlText w:val="%1."/>
      <w:lvlJc w:val="left"/>
      <w:pPr>
        <w:ind w:left="357" w:hanging="360"/>
      </w:pPr>
      <w:rPr>
        <w:rFonts w:hint="default"/>
      </w:rPr>
    </w:lvl>
    <w:lvl w:ilvl="1">
      <w:start w:val="1"/>
      <w:numFmt w:val="decimal"/>
      <w:lvlText w:val="%1.%2"/>
      <w:lvlJc w:val="left"/>
      <w:pPr>
        <w:ind w:left="789" w:hanging="432"/>
      </w:pPr>
      <w:rPr>
        <w:rFonts w:hint="default"/>
      </w:rPr>
    </w:lvl>
    <w:lvl w:ilvl="2">
      <w:start w:val="1"/>
      <w:numFmt w:val="decimal"/>
      <w:lvlText w:val="%1.%2.%3."/>
      <w:lvlJc w:val="left"/>
      <w:pPr>
        <w:ind w:left="1221" w:hanging="504"/>
      </w:pPr>
      <w:rPr>
        <w:rFonts w:hint="default"/>
      </w:rPr>
    </w:lvl>
    <w:lvl w:ilvl="3">
      <w:start w:val="1"/>
      <w:numFmt w:val="decimal"/>
      <w:lvlText w:val="%1.%2.%3.%4."/>
      <w:lvlJc w:val="left"/>
      <w:pPr>
        <w:ind w:left="1725" w:hanging="648"/>
      </w:pPr>
      <w:rPr>
        <w:rFonts w:hint="default"/>
      </w:rPr>
    </w:lvl>
    <w:lvl w:ilvl="4">
      <w:start w:val="1"/>
      <w:numFmt w:val="decimal"/>
      <w:lvlText w:val="%1.%2.%3.%4.%5."/>
      <w:lvlJc w:val="left"/>
      <w:pPr>
        <w:ind w:left="2229" w:hanging="792"/>
      </w:pPr>
      <w:rPr>
        <w:rFonts w:hint="default"/>
      </w:rPr>
    </w:lvl>
    <w:lvl w:ilvl="5">
      <w:start w:val="1"/>
      <w:numFmt w:val="decimal"/>
      <w:lvlText w:val="%1.%2.%3.%4.%5.%6."/>
      <w:lvlJc w:val="left"/>
      <w:pPr>
        <w:ind w:left="2733" w:hanging="936"/>
      </w:pPr>
      <w:rPr>
        <w:rFonts w:hint="default"/>
      </w:rPr>
    </w:lvl>
    <w:lvl w:ilvl="6">
      <w:start w:val="1"/>
      <w:numFmt w:val="decimal"/>
      <w:lvlText w:val="%1.%2.%3.%4.%5.%6.%7."/>
      <w:lvlJc w:val="left"/>
      <w:pPr>
        <w:ind w:left="3237" w:hanging="1080"/>
      </w:pPr>
      <w:rPr>
        <w:rFonts w:hint="default"/>
      </w:rPr>
    </w:lvl>
    <w:lvl w:ilvl="7">
      <w:start w:val="1"/>
      <w:numFmt w:val="decimal"/>
      <w:lvlText w:val="%1.%2.%3.%4.%5.%6.%7.%8."/>
      <w:lvlJc w:val="left"/>
      <w:pPr>
        <w:ind w:left="3741" w:hanging="1224"/>
      </w:pPr>
      <w:rPr>
        <w:rFonts w:hint="default"/>
      </w:rPr>
    </w:lvl>
    <w:lvl w:ilvl="8">
      <w:start w:val="1"/>
      <w:numFmt w:val="decimal"/>
      <w:lvlText w:val="%1.%2.%3.%4.%5.%6.%7.%8.%9."/>
      <w:lvlJc w:val="left"/>
      <w:pPr>
        <w:ind w:left="4317" w:hanging="1440"/>
      </w:pPr>
      <w:rPr>
        <w:rFonts w:hint="default"/>
      </w:rPr>
    </w:lvl>
  </w:abstractNum>
  <w:abstractNum w:abstractNumId="9">
    <w:nsid w:val="2792589A"/>
    <w:multiLevelType w:val="multilevel"/>
    <w:tmpl w:val="AA669B8A"/>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
    <w:nsid w:val="2A5B14B4"/>
    <w:multiLevelType w:val="multilevel"/>
    <w:tmpl w:val="9AE4A3C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F74D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F11804"/>
    <w:multiLevelType w:val="multilevel"/>
    <w:tmpl w:val="4A24ABE2"/>
    <w:lvl w:ilvl="0">
      <w:start w:val="1"/>
      <w:numFmt w:val="decimal"/>
      <w:lvlText w:val="%1."/>
      <w:lvlJc w:val="left"/>
      <w:pPr>
        <w:ind w:left="-493" w:hanging="360"/>
      </w:pPr>
      <w:rPr>
        <w:rFonts w:hint="default"/>
      </w:rPr>
    </w:lvl>
    <w:lvl w:ilvl="1">
      <w:start w:val="1"/>
      <w:numFmt w:val="decimal"/>
      <w:lvlText w:val="%1.%2."/>
      <w:lvlJc w:val="left"/>
      <w:pPr>
        <w:ind w:left="-61" w:hanging="432"/>
      </w:pPr>
      <w:rPr>
        <w:rFonts w:hint="default"/>
      </w:rPr>
    </w:lvl>
    <w:lvl w:ilvl="2">
      <w:start w:val="1"/>
      <w:numFmt w:val="decimal"/>
      <w:lvlText w:val="%1.%2.%3."/>
      <w:lvlJc w:val="left"/>
      <w:pPr>
        <w:ind w:left="371" w:hanging="504"/>
      </w:pPr>
      <w:rPr>
        <w:rFonts w:hint="default"/>
      </w:rPr>
    </w:lvl>
    <w:lvl w:ilvl="3">
      <w:start w:val="1"/>
      <w:numFmt w:val="decimal"/>
      <w:lvlText w:val="%1.%2.%3.%4"/>
      <w:lvlJc w:val="left"/>
      <w:pPr>
        <w:ind w:left="875" w:hanging="648"/>
      </w:pPr>
      <w:rPr>
        <w:rFonts w:hint="default"/>
      </w:rPr>
    </w:lvl>
    <w:lvl w:ilvl="4">
      <w:start w:val="1"/>
      <w:numFmt w:val="decimal"/>
      <w:lvlText w:val="%1.%2.%3.%4.%5."/>
      <w:lvlJc w:val="left"/>
      <w:pPr>
        <w:ind w:left="1379" w:hanging="792"/>
      </w:pPr>
      <w:rPr>
        <w:rFonts w:hint="default"/>
      </w:rPr>
    </w:lvl>
    <w:lvl w:ilvl="5">
      <w:start w:val="1"/>
      <w:numFmt w:val="decimal"/>
      <w:lvlText w:val="%1.%2.%3.%4.%5.%6."/>
      <w:lvlJc w:val="left"/>
      <w:pPr>
        <w:ind w:left="1883" w:hanging="936"/>
      </w:pPr>
      <w:rPr>
        <w:rFonts w:hint="default"/>
      </w:rPr>
    </w:lvl>
    <w:lvl w:ilvl="6">
      <w:start w:val="1"/>
      <w:numFmt w:val="decimal"/>
      <w:lvlText w:val="%1.%2.%3.%4.%5.%6.%7."/>
      <w:lvlJc w:val="left"/>
      <w:pPr>
        <w:ind w:left="2387" w:hanging="1080"/>
      </w:pPr>
      <w:rPr>
        <w:rFonts w:hint="default"/>
      </w:rPr>
    </w:lvl>
    <w:lvl w:ilvl="7">
      <w:start w:val="1"/>
      <w:numFmt w:val="decimal"/>
      <w:lvlText w:val="%1.%2.%3.%4.%5.%6.%7.%8."/>
      <w:lvlJc w:val="left"/>
      <w:pPr>
        <w:ind w:left="2891" w:hanging="1224"/>
      </w:pPr>
      <w:rPr>
        <w:rFonts w:hint="default"/>
      </w:rPr>
    </w:lvl>
    <w:lvl w:ilvl="8">
      <w:start w:val="1"/>
      <w:numFmt w:val="decimal"/>
      <w:lvlText w:val="%1.%2.%3.%4.%5.%6.%7.%8.%9."/>
      <w:lvlJc w:val="left"/>
      <w:pPr>
        <w:ind w:left="3467" w:hanging="1440"/>
      </w:pPr>
      <w:rPr>
        <w:rFonts w:hint="default"/>
      </w:rPr>
    </w:lvl>
  </w:abstractNum>
  <w:abstractNum w:abstractNumId="14">
    <w:nsid w:val="417C642D"/>
    <w:multiLevelType w:val="multilevel"/>
    <w:tmpl w:val="0ADE2892"/>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3.%2.%1"/>
      <w:lvlJc w:val="left"/>
      <w:pPr>
        <w:ind w:left="658" w:firstLine="6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1D0149E"/>
    <w:multiLevelType w:val="multilevel"/>
    <w:tmpl w:val="F7B8EE02"/>
    <w:lvl w:ilvl="0">
      <w:start w:val="1"/>
      <w:numFmt w:val="decimal"/>
      <w:lvlText w:val="%1."/>
      <w:lvlJc w:val="left"/>
      <w:pPr>
        <w:ind w:left="357" w:hanging="360"/>
      </w:pPr>
      <w:rPr>
        <w:rFonts w:hint="default"/>
      </w:rPr>
    </w:lvl>
    <w:lvl w:ilvl="1">
      <w:start w:val="1"/>
      <w:numFmt w:val="decimal"/>
      <w:lvlText w:val="%1.%2"/>
      <w:lvlJc w:val="left"/>
      <w:pPr>
        <w:ind w:left="789" w:hanging="432"/>
      </w:pPr>
      <w:rPr>
        <w:rFonts w:hint="default"/>
      </w:rPr>
    </w:lvl>
    <w:lvl w:ilvl="2">
      <w:start w:val="1"/>
      <w:numFmt w:val="decimal"/>
      <w:lvlText w:val="%1.%2.%3."/>
      <w:lvlJc w:val="left"/>
      <w:pPr>
        <w:ind w:left="1221" w:hanging="504"/>
      </w:pPr>
      <w:rPr>
        <w:rFonts w:hint="default"/>
      </w:rPr>
    </w:lvl>
    <w:lvl w:ilvl="3">
      <w:start w:val="1"/>
      <w:numFmt w:val="decimal"/>
      <w:lvlText w:val="%1.%2.%3.%4."/>
      <w:lvlJc w:val="left"/>
      <w:pPr>
        <w:ind w:left="1725" w:hanging="648"/>
      </w:pPr>
      <w:rPr>
        <w:rFonts w:hint="default"/>
      </w:rPr>
    </w:lvl>
    <w:lvl w:ilvl="4">
      <w:start w:val="1"/>
      <w:numFmt w:val="decimal"/>
      <w:lvlText w:val="%1.%2.%3.%4.%5."/>
      <w:lvlJc w:val="left"/>
      <w:pPr>
        <w:ind w:left="2229" w:hanging="792"/>
      </w:pPr>
      <w:rPr>
        <w:rFonts w:hint="default"/>
      </w:rPr>
    </w:lvl>
    <w:lvl w:ilvl="5">
      <w:start w:val="1"/>
      <w:numFmt w:val="decimal"/>
      <w:lvlText w:val="%1.%2.%3.%4.%5.%6."/>
      <w:lvlJc w:val="left"/>
      <w:pPr>
        <w:ind w:left="2733" w:hanging="936"/>
      </w:pPr>
      <w:rPr>
        <w:rFonts w:hint="default"/>
      </w:rPr>
    </w:lvl>
    <w:lvl w:ilvl="6">
      <w:start w:val="1"/>
      <w:numFmt w:val="decimal"/>
      <w:lvlText w:val="%1.%2.%3.%4.%5.%6.%7."/>
      <w:lvlJc w:val="left"/>
      <w:pPr>
        <w:ind w:left="3237" w:hanging="1080"/>
      </w:pPr>
      <w:rPr>
        <w:rFonts w:hint="default"/>
      </w:rPr>
    </w:lvl>
    <w:lvl w:ilvl="7">
      <w:start w:val="1"/>
      <w:numFmt w:val="decimal"/>
      <w:lvlText w:val="%1.%2.%3.%4.%5.%6.%7.%8."/>
      <w:lvlJc w:val="left"/>
      <w:pPr>
        <w:ind w:left="3741" w:hanging="1224"/>
      </w:pPr>
      <w:rPr>
        <w:rFonts w:hint="default"/>
      </w:rPr>
    </w:lvl>
    <w:lvl w:ilvl="8">
      <w:start w:val="1"/>
      <w:numFmt w:val="decimal"/>
      <w:lvlText w:val="%1.%2.%3.%4.%5.%6.%7.%8.%9."/>
      <w:lvlJc w:val="left"/>
      <w:pPr>
        <w:ind w:left="4317" w:hanging="1440"/>
      </w:pPr>
      <w:rPr>
        <w:rFonts w:hint="default"/>
      </w:rPr>
    </w:lvl>
  </w:abstractNum>
  <w:abstractNum w:abstractNumId="16">
    <w:nsid w:val="425E4C9E"/>
    <w:multiLevelType w:val="multilevel"/>
    <w:tmpl w:val="30660B6C"/>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nsid w:val="525E2311"/>
    <w:multiLevelType w:val="multilevel"/>
    <w:tmpl w:val="84A66BA6"/>
    <w:lvl w:ilvl="0">
      <w:start w:val="1"/>
      <w:numFmt w:val="decimal"/>
      <w:suff w:val="nothing"/>
      <w:lvlText w:val="Chapter %1: "/>
      <w:lvlJc w:val="left"/>
      <w:pPr>
        <w:ind w:left="720" w:firstLine="0"/>
      </w:pPr>
      <w:rPr>
        <w:rFonts w:hint="default"/>
      </w:rPr>
    </w:lvl>
    <w:lvl w:ilvl="1">
      <w:start w:val="1"/>
      <w:numFmt w:val="decimal"/>
      <w:suff w:val="space"/>
      <w:lvlText w:val="%1.%2"/>
      <w:lvlJc w:val="left"/>
      <w:pPr>
        <w:ind w:left="720" w:firstLine="0"/>
      </w:pPr>
      <w:rPr>
        <w:rFonts w:hint="default"/>
      </w:rPr>
    </w:lvl>
    <w:lvl w:ilvl="2">
      <w:start w:val="1"/>
      <w:numFmt w:val="decimal"/>
      <w:lvlText w:val="%2.%3"/>
      <w:lvlJc w:val="left"/>
      <w:pPr>
        <w:tabs>
          <w:tab w:val="num" w:pos="1296"/>
        </w:tabs>
        <w:ind w:left="720" w:firstLine="0"/>
      </w:pPr>
      <w:rPr>
        <w:rFonts w:hint="default"/>
      </w:rPr>
    </w:lvl>
    <w:lvl w:ilvl="3">
      <w:start w:val="1"/>
      <w:numFmt w:val="decimal"/>
      <w:lvlText w:val="%2.%3.%4"/>
      <w:lvlJc w:val="left"/>
      <w:pPr>
        <w:tabs>
          <w:tab w:val="num" w:pos="1512"/>
        </w:tabs>
        <w:ind w:left="720" w:firstLine="0"/>
      </w:pPr>
      <w:rPr>
        <w:rFonts w:hint="default"/>
      </w:rPr>
    </w:lvl>
    <w:lvl w:ilvl="4">
      <w:start w:val="1"/>
      <w:numFmt w:val="decimal"/>
      <w:lvlText w:val="%2.%3.%4.%5"/>
      <w:lvlJc w:val="left"/>
      <w:pPr>
        <w:tabs>
          <w:tab w:val="num" w:pos="1728"/>
        </w:tabs>
        <w:ind w:left="720" w:firstLine="0"/>
      </w:pPr>
      <w:rPr>
        <w:rFonts w:hint="default"/>
      </w:rPr>
    </w:lvl>
    <w:lvl w:ilvl="5">
      <w:start w:val="1"/>
      <w:numFmt w:val="decimal"/>
      <w:lvlText w:val="%2.%3.%4.%5.%6"/>
      <w:lvlJc w:val="left"/>
      <w:pPr>
        <w:tabs>
          <w:tab w:val="num" w:pos="1944"/>
        </w:tabs>
        <w:ind w:left="720" w:firstLine="0"/>
      </w:pPr>
      <w:rPr>
        <w:rFonts w:hint="default"/>
      </w:rPr>
    </w:lvl>
    <w:lvl w:ilvl="6">
      <w:start w:val="1"/>
      <w:numFmt w:val="upperLetter"/>
      <w:lvlRestart w:val="0"/>
      <w:suff w:val="nothing"/>
      <w:lvlText w:val="Appendix %7  "/>
      <w:lvlJc w:val="left"/>
      <w:pPr>
        <w:ind w:left="720" w:firstLine="0"/>
      </w:pPr>
      <w:rPr>
        <w:rFonts w:hint="default"/>
      </w:rPr>
    </w:lvl>
    <w:lvl w:ilvl="7">
      <w:start w:val="1"/>
      <w:numFmt w:val="decimal"/>
      <w:lvlText w:val="%7.%8"/>
      <w:lvlJc w:val="left"/>
      <w:pPr>
        <w:ind w:left="720" w:firstLine="0"/>
      </w:pPr>
      <w:rPr>
        <w:rFonts w:hint="default"/>
      </w:rPr>
    </w:lvl>
    <w:lvl w:ilvl="8">
      <w:start w:val="1"/>
      <w:numFmt w:val="none"/>
      <w:suff w:val="nothing"/>
      <w:lvlText w:val=""/>
      <w:lvlJc w:val="left"/>
      <w:pPr>
        <w:ind w:left="720" w:firstLine="0"/>
      </w:pPr>
      <w:rPr>
        <w:rFonts w:hint="default"/>
      </w:rPr>
    </w:lvl>
  </w:abstractNum>
  <w:abstractNum w:abstractNumId="18">
    <w:nsid w:val="55335829"/>
    <w:multiLevelType w:val="multilevel"/>
    <w:tmpl w:val="30660B6C"/>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56570788"/>
    <w:multiLevelType w:val="multilevel"/>
    <w:tmpl w:val="7ACC8AB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5AB34D3A"/>
    <w:multiLevelType w:val="multilevel"/>
    <w:tmpl w:val="CB04D21C"/>
    <w:lvl w:ilvl="0">
      <w:start w:val="1"/>
      <w:numFmt w:val="decimal"/>
      <w:suff w:val="nothing"/>
      <w:lvlText w:val="Chapter %1: "/>
      <w:lvlJc w:val="left"/>
      <w:pPr>
        <w:ind w:left="720" w:firstLine="0"/>
      </w:pPr>
      <w:rPr>
        <w:rFonts w:hint="default"/>
      </w:rPr>
    </w:lvl>
    <w:lvl w:ilvl="1">
      <w:start w:val="1"/>
      <w:numFmt w:val="decimal"/>
      <w:suff w:val="space"/>
      <w:lvlText w:val="%1.%2"/>
      <w:lvlJc w:val="left"/>
      <w:pPr>
        <w:ind w:left="720" w:firstLine="0"/>
      </w:pPr>
      <w:rPr>
        <w:rFonts w:hint="default"/>
      </w:rPr>
    </w:lvl>
    <w:lvl w:ilvl="2">
      <w:start w:val="1"/>
      <w:numFmt w:val="decimal"/>
      <w:lvlText w:val="%2.%3"/>
      <w:lvlJc w:val="left"/>
      <w:pPr>
        <w:tabs>
          <w:tab w:val="num" w:pos="1296"/>
        </w:tabs>
        <w:ind w:left="720" w:firstLine="0"/>
      </w:pPr>
      <w:rPr>
        <w:rFonts w:hint="default"/>
      </w:rPr>
    </w:lvl>
    <w:lvl w:ilvl="3">
      <w:start w:val="1"/>
      <w:numFmt w:val="decimal"/>
      <w:lvlText w:val="%2.%3.%4"/>
      <w:lvlJc w:val="left"/>
      <w:pPr>
        <w:tabs>
          <w:tab w:val="num" w:pos="1512"/>
        </w:tabs>
        <w:ind w:left="720" w:firstLine="0"/>
      </w:pPr>
      <w:rPr>
        <w:rFonts w:hint="default"/>
      </w:rPr>
    </w:lvl>
    <w:lvl w:ilvl="4">
      <w:start w:val="1"/>
      <w:numFmt w:val="decimal"/>
      <w:lvlText w:val="%2.%3.%4.%5"/>
      <w:lvlJc w:val="left"/>
      <w:pPr>
        <w:tabs>
          <w:tab w:val="num" w:pos="1728"/>
        </w:tabs>
        <w:ind w:left="720" w:firstLine="0"/>
      </w:pPr>
      <w:rPr>
        <w:rFonts w:hint="default"/>
      </w:rPr>
    </w:lvl>
    <w:lvl w:ilvl="5">
      <w:start w:val="1"/>
      <w:numFmt w:val="decimal"/>
      <w:lvlText w:val="%2.%3.%4.%5.%6"/>
      <w:lvlJc w:val="left"/>
      <w:pPr>
        <w:tabs>
          <w:tab w:val="num" w:pos="1944"/>
        </w:tabs>
        <w:ind w:left="720" w:firstLine="0"/>
      </w:pPr>
      <w:rPr>
        <w:rFonts w:hint="default"/>
      </w:rPr>
    </w:lvl>
    <w:lvl w:ilvl="6">
      <w:start w:val="1"/>
      <w:numFmt w:val="upperLetter"/>
      <w:lvlRestart w:val="0"/>
      <w:suff w:val="nothing"/>
      <w:lvlText w:val="Appendix %7  "/>
      <w:lvlJc w:val="left"/>
      <w:pPr>
        <w:ind w:left="720" w:firstLine="0"/>
      </w:pPr>
      <w:rPr>
        <w:rFonts w:hint="default"/>
      </w:rPr>
    </w:lvl>
    <w:lvl w:ilvl="7">
      <w:start w:val="1"/>
      <w:numFmt w:val="decimal"/>
      <w:lvlText w:val="%7.%8"/>
      <w:lvlJc w:val="left"/>
      <w:pPr>
        <w:ind w:left="720" w:firstLine="0"/>
      </w:pPr>
      <w:rPr>
        <w:rFonts w:hint="default"/>
      </w:rPr>
    </w:lvl>
    <w:lvl w:ilvl="8">
      <w:start w:val="1"/>
      <w:numFmt w:val="none"/>
      <w:suff w:val="nothing"/>
      <w:lvlText w:val=""/>
      <w:lvlJc w:val="left"/>
      <w:pPr>
        <w:ind w:left="720" w:firstLine="0"/>
      </w:pPr>
      <w:rPr>
        <w:rFonts w:hint="default"/>
      </w:rPr>
    </w:lvl>
  </w:abstractNum>
  <w:abstractNum w:abstractNumId="21">
    <w:nsid w:val="5D9972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5EA06D9D"/>
    <w:multiLevelType w:val="hybridMultilevel"/>
    <w:tmpl w:val="F9F6E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1926368"/>
    <w:multiLevelType w:val="multilevel"/>
    <w:tmpl w:val="4DECCBC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61A37D55"/>
    <w:multiLevelType w:val="multilevel"/>
    <w:tmpl w:val="4B88F2E6"/>
    <w:lvl w:ilvl="0">
      <w:start w:val="1"/>
      <w:numFmt w:val="decimal"/>
      <w:suff w:val="nothing"/>
      <w:lvlText w:val="Chapter %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nsid w:val="62B224E1"/>
    <w:multiLevelType w:val="multilevel"/>
    <w:tmpl w:val="5E00B7C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0B04DA0"/>
    <w:multiLevelType w:val="multilevel"/>
    <w:tmpl w:val="29EE1A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7436189C"/>
    <w:multiLevelType w:val="multilevel"/>
    <w:tmpl w:val="A82C27DA"/>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1.%2.%3"/>
      <w:lvlJc w:val="left"/>
      <w:pPr>
        <w:ind w:left="658" w:firstLine="6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7763600D"/>
    <w:multiLevelType w:val="multilevel"/>
    <w:tmpl w:val="C748AEA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1"/>
  </w:num>
  <w:num w:numId="2">
    <w:abstractNumId w:val="7"/>
  </w:num>
  <w:num w:numId="3">
    <w:abstractNumId w:val="26"/>
  </w:num>
  <w:num w:numId="4">
    <w:abstractNumId w:val="1"/>
  </w:num>
  <w:num w:numId="5">
    <w:abstractNumId w:val="6"/>
  </w:num>
  <w:num w:numId="6">
    <w:abstractNumId w:val="27"/>
  </w:num>
  <w:num w:numId="7">
    <w:abstractNumId w:val="19"/>
  </w:num>
  <w:num w:numId="8">
    <w:abstractNumId w:val="20"/>
  </w:num>
  <w:num w:numId="9">
    <w:abstractNumId w:val="13"/>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5"/>
  </w:num>
  <w:num w:numId="13">
    <w:abstractNumId w:val="14"/>
  </w:num>
  <w:num w:numId="14">
    <w:abstractNumId w:val="0"/>
  </w:num>
  <w:num w:numId="15">
    <w:abstractNumId w:val="16"/>
  </w:num>
  <w:num w:numId="16">
    <w:abstractNumId w:val="18"/>
  </w:num>
  <w:num w:numId="17">
    <w:abstractNumId w:val="9"/>
  </w:num>
  <w:num w:numId="18">
    <w:abstractNumId w:val="24"/>
  </w:num>
  <w:num w:numId="19">
    <w:abstractNumId w:val="12"/>
  </w:num>
  <w:num w:numId="20">
    <w:abstractNumId w:val="25"/>
  </w:num>
  <w:num w:numId="21">
    <w:abstractNumId w:val="17"/>
  </w:num>
  <w:num w:numId="22">
    <w:abstractNumId w:val="23"/>
  </w:num>
  <w:num w:numId="23">
    <w:abstractNumId w:val="29"/>
  </w:num>
  <w:num w:numId="24">
    <w:abstractNumId w:val="21"/>
  </w:num>
  <w:num w:numId="25">
    <w:abstractNumId w:val="3"/>
  </w:num>
  <w:num w:numId="26">
    <w:abstractNumId w:val="28"/>
  </w:num>
  <w:num w:numId="27">
    <w:abstractNumId w:val="10"/>
  </w:num>
  <w:num w:numId="28">
    <w:abstractNumId w:val="5"/>
  </w:num>
  <w:num w:numId="29">
    <w:abstractNumId w:val="2"/>
  </w:num>
  <w:num w:numId="30">
    <w:abstractNumId w:val="4"/>
  </w:num>
  <w:num w:numId="31">
    <w:abstractNumId w:val="22"/>
  </w:num>
  <w:numIdMacAtCleanup w:val="11"/>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mitry Tebaykin">
    <w15:presenceInfo w15:providerId="None" w15:userId="Dmitry Tebayk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6A5A"/>
    <w:rsid w:val="00000C4C"/>
    <w:rsid w:val="00001F71"/>
    <w:rsid w:val="0000367A"/>
    <w:rsid w:val="0000377E"/>
    <w:rsid w:val="00004DCC"/>
    <w:rsid w:val="00004F94"/>
    <w:rsid w:val="00005474"/>
    <w:rsid w:val="00006DB5"/>
    <w:rsid w:val="00010078"/>
    <w:rsid w:val="00011024"/>
    <w:rsid w:val="00011A1E"/>
    <w:rsid w:val="00012AF9"/>
    <w:rsid w:val="00013DF5"/>
    <w:rsid w:val="000146F4"/>
    <w:rsid w:val="00014D18"/>
    <w:rsid w:val="00014FFA"/>
    <w:rsid w:val="000167F5"/>
    <w:rsid w:val="00020ED1"/>
    <w:rsid w:val="00021D30"/>
    <w:rsid w:val="000227D4"/>
    <w:rsid w:val="00022E10"/>
    <w:rsid w:val="00023D82"/>
    <w:rsid w:val="000306E1"/>
    <w:rsid w:val="000307D0"/>
    <w:rsid w:val="000307DA"/>
    <w:rsid w:val="00030AA7"/>
    <w:rsid w:val="00032320"/>
    <w:rsid w:val="00032D6B"/>
    <w:rsid w:val="000336F0"/>
    <w:rsid w:val="0003398A"/>
    <w:rsid w:val="00033E8F"/>
    <w:rsid w:val="00035C3A"/>
    <w:rsid w:val="00036E2E"/>
    <w:rsid w:val="00041BC3"/>
    <w:rsid w:val="00046416"/>
    <w:rsid w:val="00047543"/>
    <w:rsid w:val="00047E89"/>
    <w:rsid w:val="0005263F"/>
    <w:rsid w:val="00053572"/>
    <w:rsid w:val="00053711"/>
    <w:rsid w:val="0005394F"/>
    <w:rsid w:val="00053A5F"/>
    <w:rsid w:val="00053B43"/>
    <w:rsid w:val="0005421D"/>
    <w:rsid w:val="000558B9"/>
    <w:rsid w:val="000559BF"/>
    <w:rsid w:val="000569B6"/>
    <w:rsid w:val="00057901"/>
    <w:rsid w:val="00062B87"/>
    <w:rsid w:val="000631E1"/>
    <w:rsid w:val="00063D54"/>
    <w:rsid w:val="000679CE"/>
    <w:rsid w:val="00075476"/>
    <w:rsid w:val="00075A80"/>
    <w:rsid w:val="00077DB1"/>
    <w:rsid w:val="00080949"/>
    <w:rsid w:val="0008198F"/>
    <w:rsid w:val="00081A64"/>
    <w:rsid w:val="00085535"/>
    <w:rsid w:val="00085E36"/>
    <w:rsid w:val="00091333"/>
    <w:rsid w:val="000927F5"/>
    <w:rsid w:val="00092AD5"/>
    <w:rsid w:val="00097006"/>
    <w:rsid w:val="000A0BE5"/>
    <w:rsid w:val="000A4ABC"/>
    <w:rsid w:val="000A5A97"/>
    <w:rsid w:val="000A5F57"/>
    <w:rsid w:val="000A766F"/>
    <w:rsid w:val="000B0231"/>
    <w:rsid w:val="000B0F0B"/>
    <w:rsid w:val="000B14CA"/>
    <w:rsid w:val="000B1899"/>
    <w:rsid w:val="000B29AC"/>
    <w:rsid w:val="000B3280"/>
    <w:rsid w:val="000B3C56"/>
    <w:rsid w:val="000B496E"/>
    <w:rsid w:val="000B53EE"/>
    <w:rsid w:val="000B56F9"/>
    <w:rsid w:val="000B59EB"/>
    <w:rsid w:val="000B60A9"/>
    <w:rsid w:val="000B6869"/>
    <w:rsid w:val="000B7200"/>
    <w:rsid w:val="000B752B"/>
    <w:rsid w:val="000C1371"/>
    <w:rsid w:val="000C290A"/>
    <w:rsid w:val="000C58C6"/>
    <w:rsid w:val="000C5AC1"/>
    <w:rsid w:val="000C71AB"/>
    <w:rsid w:val="000C798E"/>
    <w:rsid w:val="000C7FAA"/>
    <w:rsid w:val="000D12C3"/>
    <w:rsid w:val="000D1960"/>
    <w:rsid w:val="000D1EA1"/>
    <w:rsid w:val="000D35BE"/>
    <w:rsid w:val="000D4A84"/>
    <w:rsid w:val="000D4C7D"/>
    <w:rsid w:val="000D4E5D"/>
    <w:rsid w:val="000D5A17"/>
    <w:rsid w:val="000D62FA"/>
    <w:rsid w:val="000D646E"/>
    <w:rsid w:val="000D7ACA"/>
    <w:rsid w:val="000D7DB1"/>
    <w:rsid w:val="000E0EBC"/>
    <w:rsid w:val="000E2CB1"/>
    <w:rsid w:val="000E42C4"/>
    <w:rsid w:val="000E6E1D"/>
    <w:rsid w:val="000F01E6"/>
    <w:rsid w:val="000F0E75"/>
    <w:rsid w:val="000F186B"/>
    <w:rsid w:val="000F2B89"/>
    <w:rsid w:val="000F2FF7"/>
    <w:rsid w:val="000F3BC8"/>
    <w:rsid w:val="000F409D"/>
    <w:rsid w:val="000F4909"/>
    <w:rsid w:val="000F5F8E"/>
    <w:rsid w:val="000F693C"/>
    <w:rsid w:val="001015C1"/>
    <w:rsid w:val="00101BE3"/>
    <w:rsid w:val="001028FB"/>
    <w:rsid w:val="00102AA8"/>
    <w:rsid w:val="001033CF"/>
    <w:rsid w:val="001043AD"/>
    <w:rsid w:val="00104CC2"/>
    <w:rsid w:val="00106BB6"/>
    <w:rsid w:val="00107D6C"/>
    <w:rsid w:val="00112E1C"/>
    <w:rsid w:val="001141D6"/>
    <w:rsid w:val="00114519"/>
    <w:rsid w:val="001146D9"/>
    <w:rsid w:val="00120B20"/>
    <w:rsid w:val="00121994"/>
    <w:rsid w:val="00122BAC"/>
    <w:rsid w:val="00124688"/>
    <w:rsid w:val="0012733B"/>
    <w:rsid w:val="0013048A"/>
    <w:rsid w:val="00130CED"/>
    <w:rsid w:val="00131C5F"/>
    <w:rsid w:val="00132E8C"/>
    <w:rsid w:val="00134416"/>
    <w:rsid w:val="00135899"/>
    <w:rsid w:val="00135BBC"/>
    <w:rsid w:val="00135BD3"/>
    <w:rsid w:val="0013656A"/>
    <w:rsid w:val="001368EC"/>
    <w:rsid w:val="00136A5A"/>
    <w:rsid w:val="001407CD"/>
    <w:rsid w:val="00142F8A"/>
    <w:rsid w:val="00144CFB"/>
    <w:rsid w:val="001462A6"/>
    <w:rsid w:val="00146B1F"/>
    <w:rsid w:val="00146B6A"/>
    <w:rsid w:val="00150E03"/>
    <w:rsid w:val="00150F34"/>
    <w:rsid w:val="001512FB"/>
    <w:rsid w:val="00151BD5"/>
    <w:rsid w:val="00151D02"/>
    <w:rsid w:val="00154931"/>
    <w:rsid w:val="00161595"/>
    <w:rsid w:val="00163B6A"/>
    <w:rsid w:val="00163C0D"/>
    <w:rsid w:val="0016517B"/>
    <w:rsid w:val="00165304"/>
    <w:rsid w:val="00165A7D"/>
    <w:rsid w:val="0016625C"/>
    <w:rsid w:val="001704CB"/>
    <w:rsid w:val="00172BCF"/>
    <w:rsid w:val="00175C69"/>
    <w:rsid w:val="0017728B"/>
    <w:rsid w:val="00181C59"/>
    <w:rsid w:val="00183925"/>
    <w:rsid w:val="00183F2F"/>
    <w:rsid w:val="00187092"/>
    <w:rsid w:val="0018753A"/>
    <w:rsid w:val="00190640"/>
    <w:rsid w:val="0019096E"/>
    <w:rsid w:val="001909DD"/>
    <w:rsid w:val="00191E9F"/>
    <w:rsid w:val="0019295C"/>
    <w:rsid w:val="00193106"/>
    <w:rsid w:val="001934EA"/>
    <w:rsid w:val="00195461"/>
    <w:rsid w:val="0019797E"/>
    <w:rsid w:val="001A113C"/>
    <w:rsid w:val="001A13A0"/>
    <w:rsid w:val="001A1E37"/>
    <w:rsid w:val="001A2BDC"/>
    <w:rsid w:val="001A3DD6"/>
    <w:rsid w:val="001A40BB"/>
    <w:rsid w:val="001A4461"/>
    <w:rsid w:val="001A5038"/>
    <w:rsid w:val="001A5433"/>
    <w:rsid w:val="001A55B6"/>
    <w:rsid w:val="001A5DEC"/>
    <w:rsid w:val="001A7CCA"/>
    <w:rsid w:val="001B04A5"/>
    <w:rsid w:val="001B0DD6"/>
    <w:rsid w:val="001B2170"/>
    <w:rsid w:val="001B2682"/>
    <w:rsid w:val="001B3CFD"/>
    <w:rsid w:val="001B4276"/>
    <w:rsid w:val="001B47D8"/>
    <w:rsid w:val="001B58D7"/>
    <w:rsid w:val="001B5E4D"/>
    <w:rsid w:val="001B628A"/>
    <w:rsid w:val="001B6F0F"/>
    <w:rsid w:val="001B7614"/>
    <w:rsid w:val="001C0F4A"/>
    <w:rsid w:val="001C28F3"/>
    <w:rsid w:val="001C29A0"/>
    <w:rsid w:val="001C35BF"/>
    <w:rsid w:val="001C4C21"/>
    <w:rsid w:val="001C6F17"/>
    <w:rsid w:val="001C7178"/>
    <w:rsid w:val="001C75D5"/>
    <w:rsid w:val="001D081A"/>
    <w:rsid w:val="001D0DDD"/>
    <w:rsid w:val="001D1B85"/>
    <w:rsid w:val="001D24E8"/>
    <w:rsid w:val="001D31C2"/>
    <w:rsid w:val="001D3315"/>
    <w:rsid w:val="001D4073"/>
    <w:rsid w:val="001D4AF0"/>
    <w:rsid w:val="001D6208"/>
    <w:rsid w:val="001D6916"/>
    <w:rsid w:val="001D6B1A"/>
    <w:rsid w:val="001D758B"/>
    <w:rsid w:val="001E02A6"/>
    <w:rsid w:val="001E0A91"/>
    <w:rsid w:val="001E2C76"/>
    <w:rsid w:val="001E3E17"/>
    <w:rsid w:val="001E401C"/>
    <w:rsid w:val="001E416C"/>
    <w:rsid w:val="001E642C"/>
    <w:rsid w:val="001E68B7"/>
    <w:rsid w:val="001E76A7"/>
    <w:rsid w:val="001F1567"/>
    <w:rsid w:val="001F19B9"/>
    <w:rsid w:val="001F471E"/>
    <w:rsid w:val="001F50AE"/>
    <w:rsid w:val="001F7A1A"/>
    <w:rsid w:val="00200115"/>
    <w:rsid w:val="00201779"/>
    <w:rsid w:val="00201DD0"/>
    <w:rsid w:val="002062CD"/>
    <w:rsid w:val="0020687C"/>
    <w:rsid w:val="0020692C"/>
    <w:rsid w:val="002079FD"/>
    <w:rsid w:val="00214DA0"/>
    <w:rsid w:val="00216111"/>
    <w:rsid w:val="00216601"/>
    <w:rsid w:val="002167B7"/>
    <w:rsid w:val="0021683C"/>
    <w:rsid w:val="0021743E"/>
    <w:rsid w:val="0021750E"/>
    <w:rsid w:val="002175EA"/>
    <w:rsid w:val="00217B92"/>
    <w:rsid w:val="00220A9C"/>
    <w:rsid w:val="0022128C"/>
    <w:rsid w:val="002212EA"/>
    <w:rsid w:val="00223B2A"/>
    <w:rsid w:val="002249A2"/>
    <w:rsid w:val="002256DF"/>
    <w:rsid w:val="00226FC1"/>
    <w:rsid w:val="00227A28"/>
    <w:rsid w:val="00227B51"/>
    <w:rsid w:val="00231217"/>
    <w:rsid w:val="0023142E"/>
    <w:rsid w:val="00232F94"/>
    <w:rsid w:val="00233422"/>
    <w:rsid w:val="00235E84"/>
    <w:rsid w:val="002364A9"/>
    <w:rsid w:val="002364CB"/>
    <w:rsid w:val="00236AE2"/>
    <w:rsid w:val="00236C5F"/>
    <w:rsid w:val="00237B44"/>
    <w:rsid w:val="00240ED3"/>
    <w:rsid w:val="00241932"/>
    <w:rsid w:val="0024358C"/>
    <w:rsid w:val="00245BC7"/>
    <w:rsid w:val="00245D2F"/>
    <w:rsid w:val="00247621"/>
    <w:rsid w:val="00247F54"/>
    <w:rsid w:val="00252A35"/>
    <w:rsid w:val="002534EF"/>
    <w:rsid w:val="0025558D"/>
    <w:rsid w:val="0025578B"/>
    <w:rsid w:val="0025709F"/>
    <w:rsid w:val="00257161"/>
    <w:rsid w:val="00257595"/>
    <w:rsid w:val="00257663"/>
    <w:rsid w:val="002577CC"/>
    <w:rsid w:val="00257FD8"/>
    <w:rsid w:val="00261527"/>
    <w:rsid w:val="00262752"/>
    <w:rsid w:val="0026297D"/>
    <w:rsid w:val="002631E5"/>
    <w:rsid w:val="0026563D"/>
    <w:rsid w:val="0026595C"/>
    <w:rsid w:val="00266314"/>
    <w:rsid w:val="002664CF"/>
    <w:rsid w:val="00267679"/>
    <w:rsid w:val="0026778F"/>
    <w:rsid w:val="00270BE7"/>
    <w:rsid w:val="0027220B"/>
    <w:rsid w:val="00272604"/>
    <w:rsid w:val="00273B9B"/>
    <w:rsid w:val="00274773"/>
    <w:rsid w:val="00274DD0"/>
    <w:rsid w:val="00275B0C"/>
    <w:rsid w:val="0027626B"/>
    <w:rsid w:val="00276DCA"/>
    <w:rsid w:val="00280985"/>
    <w:rsid w:val="00280DDB"/>
    <w:rsid w:val="00281292"/>
    <w:rsid w:val="00282196"/>
    <w:rsid w:val="002831D5"/>
    <w:rsid w:val="002833E9"/>
    <w:rsid w:val="00283579"/>
    <w:rsid w:val="002837AD"/>
    <w:rsid w:val="00285835"/>
    <w:rsid w:val="00290CB8"/>
    <w:rsid w:val="00292A68"/>
    <w:rsid w:val="00293370"/>
    <w:rsid w:val="00294294"/>
    <w:rsid w:val="0029492E"/>
    <w:rsid w:val="0029546D"/>
    <w:rsid w:val="00295CF8"/>
    <w:rsid w:val="00295F17"/>
    <w:rsid w:val="0029701E"/>
    <w:rsid w:val="002A4B5F"/>
    <w:rsid w:val="002A5CD8"/>
    <w:rsid w:val="002A5E41"/>
    <w:rsid w:val="002A625F"/>
    <w:rsid w:val="002A6A73"/>
    <w:rsid w:val="002B079F"/>
    <w:rsid w:val="002B0C9A"/>
    <w:rsid w:val="002B2124"/>
    <w:rsid w:val="002B490D"/>
    <w:rsid w:val="002B60CA"/>
    <w:rsid w:val="002B66F1"/>
    <w:rsid w:val="002B6A23"/>
    <w:rsid w:val="002B7597"/>
    <w:rsid w:val="002B7A7A"/>
    <w:rsid w:val="002C0F91"/>
    <w:rsid w:val="002C1B81"/>
    <w:rsid w:val="002C2A17"/>
    <w:rsid w:val="002C3382"/>
    <w:rsid w:val="002C63B0"/>
    <w:rsid w:val="002C7E32"/>
    <w:rsid w:val="002D05A1"/>
    <w:rsid w:val="002D3804"/>
    <w:rsid w:val="002D39AD"/>
    <w:rsid w:val="002D4CDF"/>
    <w:rsid w:val="002D791D"/>
    <w:rsid w:val="002E2428"/>
    <w:rsid w:val="002E2F4E"/>
    <w:rsid w:val="002E4D2F"/>
    <w:rsid w:val="002E576F"/>
    <w:rsid w:val="002E656E"/>
    <w:rsid w:val="002E65DE"/>
    <w:rsid w:val="002E6F7B"/>
    <w:rsid w:val="002E7500"/>
    <w:rsid w:val="002F063B"/>
    <w:rsid w:val="002F14D5"/>
    <w:rsid w:val="002F1CBA"/>
    <w:rsid w:val="002F3496"/>
    <w:rsid w:val="002F470A"/>
    <w:rsid w:val="002F5A10"/>
    <w:rsid w:val="002F61B2"/>
    <w:rsid w:val="00302BF2"/>
    <w:rsid w:val="0030373D"/>
    <w:rsid w:val="00307B28"/>
    <w:rsid w:val="00310920"/>
    <w:rsid w:val="00310A3F"/>
    <w:rsid w:val="00310BA3"/>
    <w:rsid w:val="00312985"/>
    <w:rsid w:val="00312AE2"/>
    <w:rsid w:val="0031454C"/>
    <w:rsid w:val="00314D0D"/>
    <w:rsid w:val="00315D80"/>
    <w:rsid w:val="003169A3"/>
    <w:rsid w:val="00316AD5"/>
    <w:rsid w:val="00316EE6"/>
    <w:rsid w:val="0032000D"/>
    <w:rsid w:val="003205E8"/>
    <w:rsid w:val="00320AF6"/>
    <w:rsid w:val="00321378"/>
    <w:rsid w:val="0032164B"/>
    <w:rsid w:val="0032196E"/>
    <w:rsid w:val="003235A8"/>
    <w:rsid w:val="003237B2"/>
    <w:rsid w:val="00327787"/>
    <w:rsid w:val="00327C64"/>
    <w:rsid w:val="003310D0"/>
    <w:rsid w:val="00332F21"/>
    <w:rsid w:val="00333860"/>
    <w:rsid w:val="00336963"/>
    <w:rsid w:val="00336D38"/>
    <w:rsid w:val="00340BFC"/>
    <w:rsid w:val="00342D5B"/>
    <w:rsid w:val="00342E81"/>
    <w:rsid w:val="003432E1"/>
    <w:rsid w:val="003436DF"/>
    <w:rsid w:val="0034406D"/>
    <w:rsid w:val="00344571"/>
    <w:rsid w:val="003458E9"/>
    <w:rsid w:val="00346D10"/>
    <w:rsid w:val="00347757"/>
    <w:rsid w:val="003501C7"/>
    <w:rsid w:val="003504D8"/>
    <w:rsid w:val="00351F85"/>
    <w:rsid w:val="00352C1F"/>
    <w:rsid w:val="00352E42"/>
    <w:rsid w:val="00353C89"/>
    <w:rsid w:val="0035418F"/>
    <w:rsid w:val="003557E0"/>
    <w:rsid w:val="00355F3C"/>
    <w:rsid w:val="003561C4"/>
    <w:rsid w:val="0035661F"/>
    <w:rsid w:val="0035687D"/>
    <w:rsid w:val="00356FD7"/>
    <w:rsid w:val="00361042"/>
    <w:rsid w:val="0036141D"/>
    <w:rsid w:val="00361D7A"/>
    <w:rsid w:val="00361F38"/>
    <w:rsid w:val="00366877"/>
    <w:rsid w:val="00370AB8"/>
    <w:rsid w:val="00370C71"/>
    <w:rsid w:val="00370C8B"/>
    <w:rsid w:val="00371D6D"/>
    <w:rsid w:val="003727E1"/>
    <w:rsid w:val="0037281A"/>
    <w:rsid w:val="003756DC"/>
    <w:rsid w:val="0037600C"/>
    <w:rsid w:val="0037728A"/>
    <w:rsid w:val="00377D86"/>
    <w:rsid w:val="00380F9D"/>
    <w:rsid w:val="0038142B"/>
    <w:rsid w:val="00383216"/>
    <w:rsid w:val="00383CA2"/>
    <w:rsid w:val="00385F71"/>
    <w:rsid w:val="003871B6"/>
    <w:rsid w:val="003913BD"/>
    <w:rsid w:val="003948E7"/>
    <w:rsid w:val="00394A07"/>
    <w:rsid w:val="00395BB7"/>
    <w:rsid w:val="00395F88"/>
    <w:rsid w:val="00396135"/>
    <w:rsid w:val="00396277"/>
    <w:rsid w:val="0039762F"/>
    <w:rsid w:val="003A03E0"/>
    <w:rsid w:val="003A0F08"/>
    <w:rsid w:val="003A103F"/>
    <w:rsid w:val="003A24D8"/>
    <w:rsid w:val="003A36B6"/>
    <w:rsid w:val="003A3C12"/>
    <w:rsid w:val="003A5D8A"/>
    <w:rsid w:val="003A76B9"/>
    <w:rsid w:val="003B0B59"/>
    <w:rsid w:val="003B19EB"/>
    <w:rsid w:val="003B2A85"/>
    <w:rsid w:val="003B2F91"/>
    <w:rsid w:val="003B44B9"/>
    <w:rsid w:val="003B4528"/>
    <w:rsid w:val="003B5396"/>
    <w:rsid w:val="003B6929"/>
    <w:rsid w:val="003C2265"/>
    <w:rsid w:val="003C337A"/>
    <w:rsid w:val="003C3B45"/>
    <w:rsid w:val="003C5086"/>
    <w:rsid w:val="003C6C55"/>
    <w:rsid w:val="003C6E6B"/>
    <w:rsid w:val="003D066B"/>
    <w:rsid w:val="003D0920"/>
    <w:rsid w:val="003D0A6B"/>
    <w:rsid w:val="003D285A"/>
    <w:rsid w:val="003D338D"/>
    <w:rsid w:val="003D3C2B"/>
    <w:rsid w:val="003D430B"/>
    <w:rsid w:val="003D5C0D"/>
    <w:rsid w:val="003D6362"/>
    <w:rsid w:val="003D72AE"/>
    <w:rsid w:val="003E08A4"/>
    <w:rsid w:val="003E1820"/>
    <w:rsid w:val="003E1BC5"/>
    <w:rsid w:val="003E1CE9"/>
    <w:rsid w:val="003E2599"/>
    <w:rsid w:val="003E2F45"/>
    <w:rsid w:val="003E3AD8"/>
    <w:rsid w:val="003E3E42"/>
    <w:rsid w:val="003E5368"/>
    <w:rsid w:val="003E5ADC"/>
    <w:rsid w:val="003E6F46"/>
    <w:rsid w:val="003F03F2"/>
    <w:rsid w:val="003F15C9"/>
    <w:rsid w:val="003F1B95"/>
    <w:rsid w:val="003F2043"/>
    <w:rsid w:val="003F2D6A"/>
    <w:rsid w:val="003F3835"/>
    <w:rsid w:val="003F45BD"/>
    <w:rsid w:val="003F4B20"/>
    <w:rsid w:val="003F523F"/>
    <w:rsid w:val="003F64AB"/>
    <w:rsid w:val="003F75CC"/>
    <w:rsid w:val="00400D3C"/>
    <w:rsid w:val="00401039"/>
    <w:rsid w:val="00402F8C"/>
    <w:rsid w:val="00402FC4"/>
    <w:rsid w:val="0040329D"/>
    <w:rsid w:val="00404580"/>
    <w:rsid w:val="0040764D"/>
    <w:rsid w:val="00407A3F"/>
    <w:rsid w:val="004101B9"/>
    <w:rsid w:val="0041125C"/>
    <w:rsid w:val="0041405B"/>
    <w:rsid w:val="004151B5"/>
    <w:rsid w:val="00415E14"/>
    <w:rsid w:val="0042007F"/>
    <w:rsid w:val="00421EA2"/>
    <w:rsid w:val="00422B55"/>
    <w:rsid w:val="004235D3"/>
    <w:rsid w:val="004248B4"/>
    <w:rsid w:val="00424E4B"/>
    <w:rsid w:val="00426021"/>
    <w:rsid w:val="0042731F"/>
    <w:rsid w:val="0042751F"/>
    <w:rsid w:val="00430076"/>
    <w:rsid w:val="00430211"/>
    <w:rsid w:val="00430EEC"/>
    <w:rsid w:val="0043109B"/>
    <w:rsid w:val="004317E6"/>
    <w:rsid w:val="004318FF"/>
    <w:rsid w:val="00431D7E"/>
    <w:rsid w:val="004320C2"/>
    <w:rsid w:val="00433496"/>
    <w:rsid w:val="004348FE"/>
    <w:rsid w:val="00435CEE"/>
    <w:rsid w:val="0043635E"/>
    <w:rsid w:val="004416DD"/>
    <w:rsid w:val="00442C7D"/>
    <w:rsid w:val="004432EF"/>
    <w:rsid w:val="0044784D"/>
    <w:rsid w:val="00447C73"/>
    <w:rsid w:val="00452974"/>
    <w:rsid w:val="0045476E"/>
    <w:rsid w:val="00455DD8"/>
    <w:rsid w:val="00456539"/>
    <w:rsid w:val="004567CE"/>
    <w:rsid w:val="00456BC5"/>
    <w:rsid w:val="00456C80"/>
    <w:rsid w:val="004603CD"/>
    <w:rsid w:val="00460E87"/>
    <w:rsid w:val="004629F7"/>
    <w:rsid w:val="00462DF4"/>
    <w:rsid w:val="00463990"/>
    <w:rsid w:val="00463C77"/>
    <w:rsid w:val="00464154"/>
    <w:rsid w:val="004649B8"/>
    <w:rsid w:val="00464CD4"/>
    <w:rsid w:val="00464EF4"/>
    <w:rsid w:val="00466830"/>
    <w:rsid w:val="00466CED"/>
    <w:rsid w:val="00467564"/>
    <w:rsid w:val="00473604"/>
    <w:rsid w:val="0047668B"/>
    <w:rsid w:val="00476820"/>
    <w:rsid w:val="00476AEA"/>
    <w:rsid w:val="004777A5"/>
    <w:rsid w:val="00477C68"/>
    <w:rsid w:val="0048030D"/>
    <w:rsid w:val="00481167"/>
    <w:rsid w:val="004825FF"/>
    <w:rsid w:val="00483681"/>
    <w:rsid w:val="0048372B"/>
    <w:rsid w:val="00485ED1"/>
    <w:rsid w:val="00491718"/>
    <w:rsid w:val="00492343"/>
    <w:rsid w:val="0049472A"/>
    <w:rsid w:val="004971DA"/>
    <w:rsid w:val="004A11A4"/>
    <w:rsid w:val="004A3DF3"/>
    <w:rsid w:val="004A42EC"/>
    <w:rsid w:val="004A6C2D"/>
    <w:rsid w:val="004A7423"/>
    <w:rsid w:val="004B1236"/>
    <w:rsid w:val="004B3723"/>
    <w:rsid w:val="004B3A79"/>
    <w:rsid w:val="004B5888"/>
    <w:rsid w:val="004B62E8"/>
    <w:rsid w:val="004B7497"/>
    <w:rsid w:val="004B7EE1"/>
    <w:rsid w:val="004C1541"/>
    <w:rsid w:val="004C1996"/>
    <w:rsid w:val="004C2870"/>
    <w:rsid w:val="004C4261"/>
    <w:rsid w:val="004C4979"/>
    <w:rsid w:val="004C5607"/>
    <w:rsid w:val="004C5F2B"/>
    <w:rsid w:val="004C73F0"/>
    <w:rsid w:val="004D04A2"/>
    <w:rsid w:val="004D0575"/>
    <w:rsid w:val="004D0DD5"/>
    <w:rsid w:val="004D1F62"/>
    <w:rsid w:val="004D3B56"/>
    <w:rsid w:val="004D47E6"/>
    <w:rsid w:val="004D4E7A"/>
    <w:rsid w:val="004D5392"/>
    <w:rsid w:val="004D6504"/>
    <w:rsid w:val="004D6764"/>
    <w:rsid w:val="004D686A"/>
    <w:rsid w:val="004D6A6A"/>
    <w:rsid w:val="004D6CFE"/>
    <w:rsid w:val="004E103F"/>
    <w:rsid w:val="004E1084"/>
    <w:rsid w:val="004E15BB"/>
    <w:rsid w:val="004E3872"/>
    <w:rsid w:val="004E38BB"/>
    <w:rsid w:val="004E462A"/>
    <w:rsid w:val="004E4809"/>
    <w:rsid w:val="004E5306"/>
    <w:rsid w:val="004E539B"/>
    <w:rsid w:val="004F017B"/>
    <w:rsid w:val="004F0572"/>
    <w:rsid w:val="004F1A5E"/>
    <w:rsid w:val="004F2EAA"/>
    <w:rsid w:val="004F363A"/>
    <w:rsid w:val="004F387C"/>
    <w:rsid w:val="004F582B"/>
    <w:rsid w:val="004F5914"/>
    <w:rsid w:val="004F6998"/>
    <w:rsid w:val="00500627"/>
    <w:rsid w:val="00501F48"/>
    <w:rsid w:val="00502EAE"/>
    <w:rsid w:val="00506842"/>
    <w:rsid w:val="0050720A"/>
    <w:rsid w:val="005100E3"/>
    <w:rsid w:val="00511D1D"/>
    <w:rsid w:val="00512369"/>
    <w:rsid w:val="0051333E"/>
    <w:rsid w:val="00514329"/>
    <w:rsid w:val="00515601"/>
    <w:rsid w:val="00515782"/>
    <w:rsid w:val="0052356C"/>
    <w:rsid w:val="00524C6A"/>
    <w:rsid w:val="0052539B"/>
    <w:rsid w:val="00525676"/>
    <w:rsid w:val="00525CD0"/>
    <w:rsid w:val="00525F8A"/>
    <w:rsid w:val="0052683D"/>
    <w:rsid w:val="0052749D"/>
    <w:rsid w:val="0053087B"/>
    <w:rsid w:val="005313A0"/>
    <w:rsid w:val="00531459"/>
    <w:rsid w:val="00533B4F"/>
    <w:rsid w:val="00533EFF"/>
    <w:rsid w:val="0053742A"/>
    <w:rsid w:val="00537850"/>
    <w:rsid w:val="00541ABA"/>
    <w:rsid w:val="00542295"/>
    <w:rsid w:val="005425D2"/>
    <w:rsid w:val="005434AC"/>
    <w:rsid w:val="005440A8"/>
    <w:rsid w:val="0054486D"/>
    <w:rsid w:val="00544CC1"/>
    <w:rsid w:val="005451BD"/>
    <w:rsid w:val="00552B82"/>
    <w:rsid w:val="00553E38"/>
    <w:rsid w:val="00554134"/>
    <w:rsid w:val="00555AAF"/>
    <w:rsid w:val="00556994"/>
    <w:rsid w:val="00556C23"/>
    <w:rsid w:val="00557272"/>
    <w:rsid w:val="0055737F"/>
    <w:rsid w:val="00557C0E"/>
    <w:rsid w:val="00561364"/>
    <w:rsid w:val="00561F70"/>
    <w:rsid w:val="00562EBC"/>
    <w:rsid w:val="00563DE6"/>
    <w:rsid w:val="005650F3"/>
    <w:rsid w:val="00565406"/>
    <w:rsid w:val="00566099"/>
    <w:rsid w:val="00566AD3"/>
    <w:rsid w:val="00566CCF"/>
    <w:rsid w:val="00566E9F"/>
    <w:rsid w:val="0056716F"/>
    <w:rsid w:val="005717A5"/>
    <w:rsid w:val="0057225C"/>
    <w:rsid w:val="005752EE"/>
    <w:rsid w:val="00575BFD"/>
    <w:rsid w:val="00576C06"/>
    <w:rsid w:val="00577521"/>
    <w:rsid w:val="005778BE"/>
    <w:rsid w:val="00577C40"/>
    <w:rsid w:val="00580687"/>
    <w:rsid w:val="005808B2"/>
    <w:rsid w:val="00582656"/>
    <w:rsid w:val="00584656"/>
    <w:rsid w:val="00585422"/>
    <w:rsid w:val="0058709B"/>
    <w:rsid w:val="00587B88"/>
    <w:rsid w:val="00590953"/>
    <w:rsid w:val="00594250"/>
    <w:rsid w:val="005942DE"/>
    <w:rsid w:val="00595B90"/>
    <w:rsid w:val="005A0B1D"/>
    <w:rsid w:val="005A1C21"/>
    <w:rsid w:val="005A1E20"/>
    <w:rsid w:val="005A29AD"/>
    <w:rsid w:val="005A4379"/>
    <w:rsid w:val="005A529B"/>
    <w:rsid w:val="005A657E"/>
    <w:rsid w:val="005A6B4B"/>
    <w:rsid w:val="005A70DE"/>
    <w:rsid w:val="005B083A"/>
    <w:rsid w:val="005B1CFF"/>
    <w:rsid w:val="005B1E92"/>
    <w:rsid w:val="005B34F9"/>
    <w:rsid w:val="005B3A95"/>
    <w:rsid w:val="005B504E"/>
    <w:rsid w:val="005B6032"/>
    <w:rsid w:val="005B77A1"/>
    <w:rsid w:val="005C0126"/>
    <w:rsid w:val="005C0186"/>
    <w:rsid w:val="005C0923"/>
    <w:rsid w:val="005C3753"/>
    <w:rsid w:val="005C4E74"/>
    <w:rsid w:val="005C5424"/>
    <w:rsid w:val="005C711A"/>
    <w:rsid w:val="005C7540"/>
    <w:rsid w:val="005C79FA"/>
    <w:rsid w:val="005D0D25"/>
    <w:rsid w:val="005D0EFB"/>
    <w:rsid w:val="005D1680"/>
    <w:rsid w:val="005D2187"/>
    <w:rsid w:val="005D3B8C"/>
    <w:rsid w:val="005D4898"/>
    <w:rsid w:val="005D6E58"/>
    <w:rsid w:val="005D710A"/>
    <w:rsid w:val="005D73F5"/>
    <w:rsid w:val="005E0871"/>
    <w:rsid w:val="005E2DF9"/>
    <w:rsid w:val="005E316F"/>
    <w:rsid w:val="005E371B"/>
    <w:rsid w:val="005E3DB1"/>
    <w:rsid w:val="005E41BC"/>
    <w:rsid w:val="005E4E0C"/>
    <w:rsid w:val="005E5849"/>
    <w:rsid w:val="005E5B00"/>
    <w:rsid w:val="005F0711"/>
    <w:rsid w:val="005F1A2B"/>
    <w:rsid w:val="005F312C"/>
    <w:rsid w:val="005F4B8B"/>
    <w:rsid w:val="005F51E8"/>
    <w:rsid w:val="005F69FE"/>
    <w:rsid w:val="005F703E"/>
    <w:rsid w:val="005F7933"/>
    <w:rsid w:val="006001E2"/>
    <w:rsid w:val="00602E1A"/>
    <w:rsid w:val="0060364B"/>
    <w:rsid w:val="00603876"/>
    <w:rsid w:val="00603E0B"/>
    <w:rsid w:val="006043DA"/>
    <w:rsid w:val="0060674A"/>
    <w:rsid w:val="006100F4"/>
    <w:rsid w:val="00610F5D"/>
    <w:rsid w:val="0061148A"/>
    <w:rsid w:val="00612766"/>
    <w:rsid w:val="006136E4"/>
    <w:rsid w:val="00613A06"/>
    <w:rsid w:val="00613E16"/>
    <w:rsid w:val="006159B9"/>
    <w:rsid w:val="00616783"/>
    <w:rsid w:val="006168D0"/>
    <w:rsid w:val="006200A1"/>
    <w:rsid w:val="00622A15"/>
    <w:rsid w:val="00622A9E"/>
    <w:rsid w:val="00622C44"/>
    <w:rsid w:val="00623F37"/>
    <w:rsid w:val="00624B22"/>
    <w:rsid w:val="00624B99"/>
    <w:rsid w:val="00624F70"/>
    <w:rsid w:val="00625852"/>
    <w:rsid w:val="006308B9"/>
    <w:rsid w:val="00632540"/>
    <w:rsid w:val="00633F54"/>
    <w:rsid w:val="00633FB9"/>
    <w:rsid w:val="006345AC"/>
    <w:rsid w:val="006351A9"/>
    <w:rsid w:val="00635ECD"/>
    <w:rsid w:val="00637C8C"/>
    <w:rsid w:val="006415CC"/>
    <w:rsid w:val="00641A44"/>
    <w:rsid w:val="006428CC"/>
    <w:rsid w:val="00642B23"/>
    <w:rsid w:val="0064319B"/>
    <w:rsid w:val="00644177"/>
    <w:rsid w:val="00644209"/>
    <w:rsid w:val="00645A77"/>
    <w:rsid w:val="00645CF6"/>
    <w:rsid w:val="0064653D"/>
    <w:rsid w:val="00647AFD"/>
    <w:rsid w:val="006515F3"/>
    <w:rsid w:val="00653ED5"/>
    <w:rsid w:val="0065420F"/>
    <w:rsid w:val="00656413"/>
    <w:rsid w:val="006567FF"/>
    <w:rsid w:val="00660E7C"/>
    <w:rsid w:val="00661801"/>
    <w:rsid w:val="00662D00"/>
    <w:rsid w:val="00663948"/>
    <w:rsid w:val="006639A6"/>
    <w:rsid w:val="00666038"/>
    <w:rsid w:val="00666A62"/>
    <w:rsid w:val="006710B0"/>
    <w:rsid w:val="00674FCC"/>
    <w:rsid w:val="00675D47"/>
    <w:rsid w:val="00675ECB"/>
    <w:rsid w:val="00676254"/>
    <w:rsid w:val="006770D7"/>
    <w:rsid w:val="00677394"/>
    <w:rsid w:val="0067747E"/>
    <w:rsid w:val="00681D3E"/>
    <w:rsid w:val="00683376"/>
    <w:rsid w:val="006843B0"/>
    <w:rsid w:val="00684408"/>
    <w:rsid w:val="0068456C"/>
    <w:rsid w:val="00684FC9"/>
    <w:rsid w:val="00686230"/>
    <w:rsid w:val="00686E99"/>
    <w:rsid w:val="0068725D"/>
    <w:rsid w:val="00691BE8"/>
    <w:rsid w:val="00692990"/>
    <w:rsid w:val="006948B8"/>
    <w:rsid w:val="0069503C"/>
    <w:rsid w:val="00695829"/>
    <w:rsid w:val="00695BCA"/>
    <w:rsid w:val="00695DA2"/>
    <w:rsid w:val="006961A8"/>
    <w:rsid w:val="006A0249"/>
    <w:rsid w:val="006A240E"/>
    <w:rsid w:val="006A25EB"/>
    <w:rsid w:val="006A2FA1"/>
    <w:rsid w:val="006A397F"/>
    <w:rsid w:val="006A4212"/>
    <w:rsid w:val="006A6907"/>
    <w:rsid w:val="006B0230"/>
    <w:rsid w:val="006B38FB"/>
    <w:rsid w:val="006B41C0"/>
    <w:rsid w:val="006B4307"/>
    <w:rsid w:val="006B4ABA"/>
    <w:rsid w:val="006B4DCD"/>
    <w:rsid w:val="006B52CB"/>
    <w:rsid w:val="006B7148"/>
    <w:rsid w:val="006B71D5"/>
    <w:rsid w:val="006B7FE6"/>
    <w:rsid w:val="006C0B10"/>
    <w:rsid w:val="006C14B5"/>
    <w:rsid w:val="006C1977"/>
    <w:rsid w:val="006C1C5E"/>
    <w:rsid w:val="006C1EC0"/>
    <w:rsid w:val="006C2110"/>
    <w:rsid w:val="006C33DB"/>
    <w:rsid w:val="006C39AC"/>
    <w:rsid w:val="006C4B93"/>
    <w:rsid w:val="006C4C34"/>
    <w:rsid w:val="006C54D1"/>
    <w:rsid w:val="006C5723"/>
    <w:rsid w:val="006C583D"/>
    <w:rsid w:val="006C64FA"/>
    <w:rsid w:val="006C7A98"/>
    <w:rsid w:val="006D0142"/>
    <w:rsid w:val="006D0F83"/>
    <w:rsid w:val="006D1416"/>
    <w:rsid w:val="006D1F28"/>
    <w:rsid w:val="006D2A69"/>
    <w:rsid w:val="006D39E0"/>
    <w:rsid w:val="006D448C"/>
    <w:rsid w:val="006D633F"/>
    <w:rsid w:val="006D6BCD"/>
    <w:rsid w:val="006D6FFA"/>
    <w:rsid w:val="006D7AF3"/>
    <w:rsid w:val="006E3B12"/>
    <w:rsid w:val="006E745F"/>
    <w:rsid w:val="006E797C"/>
    <w:rsid w:val="006F00B2"/>
    <w:rsid w:val="006F00BA"/>
    <w:rsid w:val="006F0D8F"/>
    <w:rsid w:val="006F1B6A"/>
    <w:rsid w:val="006F2947"/>
    <w:rsid w:val="006F3322"/>
    <w:rsid w:val="006F4F56"/>
    <w:rsid w:val="006F59F7"/>
    <w:rsid w:val="006F5A82"/>
    <w:rsid w:val="006F61CD"/>
    <w:rsid w:val="006F6DB2"/>
    <w:rsid w:val="006F7112"/>
    <w:rsid w:val="0070169F"/>
    <w:rsid w:val="007020FD"/>
    <w:rsid w:val="007056EE"/>
    <w:rsid w:val="00705C91"/>
    <w:rsid w:val="007063EE"/>
    <w:rsid w:val="0070718A"/>
    <w:rsid w:val="00710692"/>
    <w:rsid w:val="00711438"/>
    <w:rsid w:val="00711622"/>
    <w:rsid w:val="00714044"/>
    <w:rsid w:val="00714157"/>
    <w:rsid w:val="0071558D"/>
    <w:rsid w:val="00720B02"/>
    <w:rsid w:val="00721B3D"/>
    <w:rsid w:val="00724DF8"/>
    <w:rsid w:val="00724F28"/>
    <w:rsid w:val="0072579D"/>
    <w:rsid w:val="007270C5"/>
    <w:rsid w:val="00727558"/>
    <w:rsid w:val="00727D36"/>
    <w:rsid w:val="00731AD8"/>
    <w:rsid w:val="00732C80"/>
    <w:rsid w:val="00734942"/>
    <w:rsid w:val="007357C7"/>
    <w:rsid w:val="007358F8"/>
    <w:rsid w:val="00737F01"/>
    <w:rsid w:val="007416EA"/>
    <w:rsid w:val="00741B77"/>
    <w:rsid w:val="0074254F"/>
    <w:rsid w:val="00742608"/>
    <w:rsid w:val="0074399D"/>
    <w:rsid w:val="0074528A"/>
    <w:rsid w:val="00745CEF"/>
    <w:rsid w:val="00746B87"/>
    <w:rsid w:val="00747DA8"/>
    <w:rsid w:val="007520A0"/>
    <w:rsid w:val="00752675"/>
    <w:rsid w:val="00752CE1"/>
    <w:rsid w:val="00753AB4"/>
    <w:rsid w:val="007547E4"/>
    <w:rsid w:val="00756D99"/>
    <w:rsid w:val="00757DBC"/>
    <w:rsid w:val="00761FAD"/>
    <w:rsid w:val="007631A1"/>
    <w:rsid w:val="0076368E"/>
    <w:rsid w:val="00763708"/>
    <w:rsid w:val="00766283"/>
    <w:rsid w:val="00766722"/>
    <w:rsid w:val="00770696"/>
    <w:rsid w:val="00771098"/>
    <w:rsid w:val="00774240"/>
    <w:rsid w:val="007753A3"/>
    <w:rsid w:val="007763EB"/>
    <w:rsid w:val="007778EB"/>
    <w:rsid w:val="00780345"/>
    <w:rsid w:val="007808C7"/>
    <w:rsid w:val="00781066"/>
    <w:rsid w:val="00781315"/>
    <w:rsid w:val="00782278"/>
    <w:rsid w:val="0078353E"/>
    <w:rsid w:val="00784551"/>
    <w:rsid w:val="0078551D"/>
    <w:rsid w:val="00785652"/>
    <w:rsid w:val="0079023B"/>
    <w:rsid w:val="00790342"/>
    <w:rsid w:val="007911E2"/>
    <w:rsid w:val="00793726"/>
    <w:rsid w:val="00793918"/>
    <w:rsid w:val="007945C4"/>
    <w:rsid w:val="00795CD7"/>
    <w:rsid w:val="00796186"/>
    <w:rsid w:val="007A1B1D"/>
    <w:rsid w:val="007A27DA"/>
    <w:rsid w:val="007A5BB8"/>
    <w:rsid w:val="007B02E6"/>
    <w:rsid w:val="007B1A2A"/>
    <w:rsid w:val="007B1A55"/>
    <w:rsid w:val="007B2A60"/>
    <w:rsid w:val="007B337C"/>
    <w:rsid w:val="007B508B"/>
    <w:rsid w:val="007B652D"/>
    <w:rsid w:val="007B76B5"/>
    <w:rsid w:val="007C1B7F"/>
    <w:rsid w:val="007C1E7E"/>
    <w:rsid w:val="007C1FEB"/>
    <w:rsid w:val="007C2661"/>
    <w:rsid w:val="007C2E62"/>
    <w:rsid w:val="007C2FDC"/>
    <w:rsid w:val="007C3894"/>
    <w:rsid w:val="007C3934"/>
    <w:rsid w:val="007C3B77"/>
    <w:rsid w:val="007C442E"/>
    <w:rsid w:val="007C5134"/>
    <w:rsid w:val="007C53FD"/>
    <w:rsid w:val="007C5CB0"/>
    <w:rsid w:val="007C637B"/>
    <w:rsid w:val="007C7CA1"/>
    <w:rsid w:val="007C7DC4"/>
    <w:rsid w:val="007D265D"/>
    <w:rsid w:val="007D2C2D"/>
    <w:rsid w:val="007D30C7"/>
    <w:rsid w:val="007D7197"/>
    <w:rsid w:val="007E0A83"/>
    <w:rsid w:val="007E1055"/>
    <w:rsid w:val="007E1938"/>
    <w:rsid w:val="007E32BB"/>
    <w:rsid w:val="007E3B26"/>
    <w:rsid w:val="007E3FEB"/>
    <w:rsid w:val="007E45FA"/>
    <w:rsid w:val="007E4FFC"/>
    <w:rsid w:val="007E6ADC"/>
    <w:rsid w:val="007F0138"/>
    <w:rsid w:val="007F1578"/>
    <w:rsid w:val="007F2684"/>
    <w:rsid w:val="007F3726"/>
    <w:rsid w:val="007F43F2"/>
    <w:rsid w:val="007F576F"/>
    <w:rsid w:val="007F71CD"/>
    <w:rsid w:val="007F7975"/>
    <w:rsid w:val="0080213B"/>
    <w:rsid w:val="008029E5"/>
    <w:rsid w:val="00803057"/>
    <w:rsid w:val="008052E3"/>
    <w:rsid w:val="00805B3B"/>
    <w:rsid w:val="00806C32"/>
    <w:rsid w:val="00807602"/>
    <w:rsid w:val="008106DB"/>
    <w:rsid w:val="00810FAC"/>
    <w:rsid w:val="00811F7A"/>
    <w:rsid w:val="008147D4"/>
    <w:rsid w:val="008152C1"/>
    <w:rsid w:val="00816156"/>
    <w:rsid w:val="008207B1"/>
    <w:rsid w:val="008220BD"/>
    <w:rsid w:val="00822DE2"/>
    <w:rsid w:val="00824B5B"/>
    <w:rsid w:val="008250EA"/>
    <w:rsid w:val="00825FDC"/>
    <w:rsid w:val="00827069"/>
    <w:rsid w:val="00830CE9"/>
    <w:rsid w:val="00831C53"/>
    <w:rsid w:val="008321E9"/>
    <w:rsid w:val="008337B8"/>
    <w:rsid w:val="0083483A"/>
    <w:rsid w:val="00834D0F"/>
    <w:rsid w:val="00834FE1"/>
    <w:rsid w:val="00835742"/>
    <w:rsid w:val="008373E8"/>
    <w:rsid w:val="008400B3"/>
    <w:rsid w:val="008405BF"/>
    <w:rsid w:val="0084240F"/>
    <w:rsid w:val="008429EB"/>
    <w:rsid w:val="00842CE5"/>
    <w:rsid w:val="00842EF8"/>
    <w:rsid w:val="00845514"/>
    <w:rsid w:val="008456F5"/>
    <w:rsid w:val="008459CD"/>
    <w:rsid w:val="0084791E"/>
    <w:rsid w:val="00847B20"/>
    <w:rsid w:val="00847DE9"/>
    <w:rsid w:val="00851101"/>
    <w:rsid w:val="0085148D"/>
    <w:rsid w:val="00852205"/>
    <w:rsid w:val="008548EC"/>
    <w:rsid w:val="00855DE2"/>
    <w:rsid w:val="0085745B"/>
    <w:rsid w:val="00860CD0"/>
    <w:rsid w:val="00861086"/>
    <w:rsid w:val="00861E4B"/>
    <w:rsid w:val="00861F79"/>
    <w:rsid w:val="008621D7"/>
    <w:rsid w:val="00862786"/>
    <w:rsid w:val="00863EBA"/>
    <w:rsid w:val="00864FBD"/>
    <w:rsid w:val="008657D7"/>
    <w:rsid w:val="00865BEB"/>
    <w:rsid w:val="00867257"/>
    <w:rsid w:val="008676A8"/>
    <w:rsid w:val="008702AE"/>
    <w:rsid w:val="00870D05"/>
    <w:rsid w:val="00871526"/>
    <w:rsid w:val="00871579"/>
    <w:rsid w:val="008723D6"/>
    <w:rsid w:val="00872827"/>
    <w:rsid w:val="008728FA"/>
    <w:rsid w:val="00873860"/>
    <w:rsid w:val="0087449A"/>
    <w:rsid w:val="008770F4"/>
    <w:rsid w:val="0087753A"/>
    <w:rsid w:val="00880C66"/>
    <w:rsid w:val="0088136B"/>
    <w:rsid w:val="0088199C"/>
    <w:rsid w:val="00881EE8"/>
    <w:rsid w:val="0088289F"/>
    <w:rsid w:val="0088335C"/>
    <w:rsid w:val="0088373B"/>
    <w:rsid w:val="008842BE"/>
    <w:rsid w:val="00884A17"/>
    <w:rsid w:val="00886775"/>
    <w:rsid w:val="00887E90"/>
    <w:rsid w:val="00890FB4"/>
    <w:rsid w:val="0089179E"/>
    <w:rsid w:val="008917DD"/>
    <w:rsid w:val="00894B7C"/>
    <w:rsid w:val="008964E9"/>
    <w:rsid w:val="00896FEC"/>
    <w:rsid w:val="0089778E"/>
    <w:rsid w:val="008A09FA"/>
    <w:rsid w:val="008A1AC5"/>
    <w:rsid w:val="008A1C79"/>
    <w:rsid w:val="008A26E1"/>
    <w:rsid w:val="008A28DA"/>
    <w:rsid w:val="008A2E2C"/>
    <w:rsid w:val="008A31F0"/>
    <w:rsid w:val="008A3990"/>
    <w:rsid w:val="008A715D"/>
    <w:rsid w:val="008B0308"/>
    <w:rsid w:val="008B04AD"/>
    <w:rsid w:val="008B16BF"/>
    <w:rsid w:val="008B360D"/>
    <w:rsid w:val="008B4718"/>
    <w:rsid w:val="008B5CA0"/>
    <w:rsid w:val="008B6C41"/>
    <w:rsid w:val="008B721C"/>
    <w:rsid w:val="008B7AF5"/>
    <w:rsid w:val="008C2B9A"/>
    <w:rsid w:val="008C2F93"/>
    <w:rsid w:val="008C33DA"/>
    <w:rsid w:val="008C3578"/>
    <w:rsid w:val="008C600A"/>
    <w:rsid w:val="008C6113"/>
    <w:rsid w:val="008C6847"/>
    <w:rsid w:val="008D01CD"/>
    <w:rsid w:val="008D039E"/>
    <w:rsid w:val="008D0519"/>
    <w:rsid w:val="008D0A93"/>
    <w:rsid w:val="008D1725"/>
    <w:rsid w:val="008D1CBF"/>
    <w:rsid w:val="008D4514"/>
    <w:rsid w:val="008D4B90"/>
    <w:rsid w:val="008D4D37"/>
    <w:rsid w:val="008D6890"/>
    <w:rsid w:val="008E4535"/>
    <w:rsid w:val="008E7940"/>
    <w:rsid w:val="008F023B"/>
    <w:rsid w:val="008F05EA"/>
    <w:rsid w:val="008F4B1C"/>
    <w:rsid w:val="008F5014"/>
    <w:rsid w:val="008F586D"/>
    <w:rsid w:val="008F648A"/>
    <w:rsid w:val="008F69AB"/>
    <w:rsid w:val="008F6BAB"/>
    <w:rsid w:val="0090165E"/>
    <w:rsid w:val="009018AF"/>
    <w:rsid w:val="0090289B"/>
    <w:rsid w:val="00902BD1"/>
    <w:rsid w:val="00902DF1"/>
    <w:rsid w:val="009037F4"/>
    <w:rsid w:val="009069C3"/>
    <w:rsid w:val="00911B65"/>
    <w:rsid w:val="00911C0C"/>
    <w:rsid w:val="009128EC"/>
    <w:rsid w:val="00912FCE"/>
    <w:rsid w:val="00913973"/>
    <w:rsid w:val="009145C7"/>
    <w:rsid w:val="00914EB9"/>
    <w:rsid w:val="00916205"/>
    <w:rsid w:val="00917582"/>
    <w:rsid w:val="009202B2"/>
    <w:rsid w:val="009223C9"/>
    <w:rsid w:val="00923204"/>
    <w:rsid w:val="00923721"/>
    <w:rsid w:val="009246DA"/>
    <w:rsid w:val="00924C1F"/>
    <w:rsid w:val="009264A3"/>
    <w:rsid w:val="0092766D"/>
    <w:rsid w:val="00927E9C"/>
    <w:rsid w:val="00930FCC"/>
    <w:rsid w:val="00931064"/>
    <w:rsid w:val="00931F7C"/>
    <w:rsid w:val="00932E27"/>
    <w:rsid w:val="009334AD"/>
    <w:rsid w:val="00933D51"/>
    <w:rsid w:val="00933E45"/>
    <w:rsid w:val="00934067"/>
    <w:rsid w:val="00935049"/>
    <w:rsid w:val="00935232"/>
    <w:rsid w:val="00935289"/>
    <w:rsid w:val="00935B5D"/>
    <w:rsid w:val="0093706A"/>
    <w:rsid w:val="00937469"/>
    <w:rsid w:val="00941117"/>
    <w:rsid w:val="00942143"/>
    <w:rsid w:val="0094357C"/>
    <w:rsid w:val="00943A69"/>
    <w:rsid w:val="009442AB"/>
    <w:rsid w:val="00946996"/>
    <w:rsid w:val="00951571"/>
    <w:rsid w:val="00951D01"/>
    <w:rsid w:val="00953750"/>
    <w:rsid w:val="00953C76"/>
    <w:rsid w:val="00956CA8"/>
    <w:rsid w:val="00961931"/>
    <w:rsid w:val="00961EFE"/>
    <w:rsid w:val="0096590E"/>
    <w:rsid w:val="009660E8"/>
    <w:rsid w:val="00970654"/>
    <w:rsid w:val="00971731"/>
    <w:rsid w:val="0097253E"/>
    <w:rsid w:val="00975A0D"/>
    <w:rsid w:val="00975BDA"/>
    <w:rsid w:val="00976F71"/>
    <w:rsid w:val="00977A0F"/>
    <w:rsid w:val="00977DB1"/>
    <w:rsid w:val="009812B8"/>
    <w:rsid w:val="00982DD2"/>
    <w:rsid w:val="00984A3D"/>
    <w:rsid w:val="00985415"/>
    <w:rsid w:val="00985525"/>
    <w:rsid w:val="00985CE4"/>
    <w:rsid w:val="00985EBE"/>
    <w:rsid w:val="0098721B"/>
    <w:rsid w:val="00987CF5"/>
    <w:rsid w:val="00991FFB"/>
    <w:rsid w:val="009949D8"/>
    <w:rsid w:val="00994C8F"/>
    <w:rsid w:val="00994F7A"/>
    <w:rsid w:val="00995619"/>
    <w:rsid w:val="0099592A"/>
    <w:rsid w:val="00996169"/>
    <w:rsid w:val="00997976"/>
    <w:rsid w:val="009A02ED"/>
    <w:rsid w:val="009A22E1"/>
    <w:rsid w:val="009A3E2C"/>
    <w:rsid w:val="009A4E2E"/>
    <w:rsid w:val="009A59D6"/>
    <w:rsid w:val="009A7E1F"/>
    <w:rsid w:val="009B059A"/>
    <w:rsid w:val="009B0C5F"/>
    <w:rsid w:val="009B1518"/>
    <w:rsid w:val="009B20F0"/>
    <w:rsid w:val="009B2778"/>
    <w:rsid w:val="009B39EF"/>
    <w:rsid w:val="009B3F77"/>
    <w:rsid w:val="009B5E86"/>
    <w:rsid w:val="009B5F53"/>
    <w:rsid w:val="009B77B9"/>
    <w:rsid w:val="009C227F"/>
    <w:rsid w:val="009C2BF7"/>
    <w:rsid w:val="009C2D19"/>
    <w:rsid w:val="009C3328"/>
    <w:rsid w:val="009C46DF"/>
    <w:rsid w:val="009C5F72"/>
    <w:rsid w:val="009C6022"/>
    <w:rsid w:val="009C6364"/>
    <w:rsid w:val="009C680C"/>
    <w:rsid w:val="009C7700"/>
    <w:rsid w:val="009C77A6"/>
    <w:rsid w:val="009C7E26"/>
    <w:rsid w:val="009D0B49"/>
    <w:rsid w:val="009D2D86"/>
    <w:rsid w:val="009D2DEA"/>
    <w:rsid w:val="009D2F00"/>
    <w:rsid w:val="009D32C6"/>
    <w:rsid w:val="009D4DAE"/>
    <w:rsid w:val="009D5313"/>
    <w:rsid w:val="009D57B4"/>
    <w:rsid w:val="009D57DC"/>
    <w:rsid w:val="009D7E20"/>
    <w:rsid w:val="009E21FD"/>
    <w:rsid w:val="009E3A71"/>
    <w:rsid w:val="009E4011"/>
    <w:rsid w:val="009F0954"/>
    <w:rsid w:val="009F15EA"/>
    <w:rsid w:val="009F177E"/>
    <w:rsid w:val="009F1902"/>
    <w:rsid w:val="009F20AC"/>
    <w:rsid w:val="009F440E"/>
    <w:rsid w:val="009F4493"/>
    <w:rsid w:val="009F54D9"/>
    <w:rsid w:val="009F614A"/>
    <w:rsid w:val="00A0015B"/>
    <w:rsid w:val="00A00AAF"/>
    <w:rsid w:val="00A01FCB"/>
    <w:rsid w:val="00A03252"/>
    <w:rsid w:val="00A0427B"/>
    <w:rsid w:val="00A0593B"/>
    <w:rsid w:val="00A05C1B"/>
    <w:rsid w:val="00A065A2"/>
    <w:rsid w:val="00A06BCB"/>
    <w:rsid w:val="00A0707C"/>
    <w:rsid w:val="00A0727C"/>
    <w:rsid w:val="00A077BB"/>
    <w:rsid w:val="00A10C1C"/>
    <w:rsid w:val="00A13379"/>
    <w:rsid w:val="00A15638"/>
    <w:rsid w:val="00A16974"/>
    <w:rsid w:val="00A16EB3"/>
    <w:rsid w:val="00A17A99"/>
    <w:rsid w:val="00A20271"/>
    <w:rsid w:val="00A23177"/>
    <w:rsid w:val="00A245F9"/>
    <w:rsid w:val="00A25866"/>
    <w:rsid w:val="00A25A42"/>
    <w:rsid w:val="00A26AFC"/>
    <w:rsid w:val="00A2796E"/>
    <w:rsid w:val="00A310F4"/>
    <w:rsid w:val="00A3223D"/>
    <w:rsid w:val="00A3304C"/>
    <w:rsid w:val="00A332DA"/>
    <w:rsid w:val="00A350BD"/>
    <w:rsid w:val="00A402D3"/>
    <w:rsid w:val="00A40C14"/>
    <w:rsid w:val="00A42970"/>
    <w:rsid w:val="00A4339B"/>
    <w:rsid w:val="00A43940"/>
    <w:rsid w:val="00A45384"/>
    <w:rsid w:val="00A46E05"/>
    <w:rsid w:val="00A47A34"/>
    <w:rsid w:val="00A50022"/>
    <w:rsid w:val="00A511B4"/>
    <w:rsid w:val="00A52830"/>
    <w:rsid w:val="00A571FA"/>
    <w:rsid w:val="00A60695"/>
    <w:rsid w:val="00A608AA"/>
    <w:rsid w:val="00A6180F"/>
    <w:rsid w:val="00A6402B"/>
    <w:rsid w:val="00A648DB"/>
    <w:rsid w:val="00A651B9"/>
    <w:rsid w:val="00A66124"/>
    <w:rsid w:val="00A66BC0"/>
    <w:rsid w:val="00A67DF5"/>
    <w:rsid w:val="00A70E73"/>
    <w:rsid w:val="00A724B6"/>
    <w:rsid w:val="00A730C3"/>
    <w:rsid w:val="00A73AE5"/>
    <w:rsid w:val="00A7595B"/>
    <w:rsid w:val="00A80EE4"/>
    <w:rsid w:val="00A83E88"/>
    <w:rsid w:val="00A847AC"/>
    <w:rsid w:val="00A84D97"/>
    <w:rsid w:val="00A867B3"/>
    <w:rsid w:val="00A87CF6"/>
    <w:rsid w:val="00A936DB"/>
    <w:rsid w:val="00A96441"/>
    <w:rsid w:val="00A96DC9"/>
    <w:rsid w:val="00A977CB"/>
    <w:rsid w:val="00AA2F05"/>
    <w:rsid w:val="00AA38B7"/>
    <w:rsid w:val="00AA3CA2"/>
    <w:rsid w:val="00AA4940"/>
    <w:rsid w:val="00AA4ADC"/>
    <w:rsid w:val="00AA4C5B"/>
    <w:rsid w:val="00AA5203"/>
    <w:rsid w:val="00AA535A"/>
    <w:rsid w:val="00AA5943"/>
    <w:rsid w:val="00AB08AB"/>
    <w:rsid w:val="00AB11D3"/>
    <w:rsid w:val="00AB1A81"/>
    <w:rsid w:val="00AB2765"/>
    <w:rsid w:val="00AB3DD4"/>
    <w:rsid w:val="00AB412A"/>
    <w:rsid w:val="00AB54E8"/>
    <w:rsid w:val="00AB5FD6"/>
    <w:rsid w:val="00AB760E"/>
    <w:rsid w:val="00AB76E7"/>
    <w:rsid w:val="00AB7C2D"/>
    <w:rsid w:val="00AC060C"/>
    <w:rsid w:val="00AC0FC2"/>
    <w:rsid w:val="00AC1684"/>
    <w:rsid w:val="00AC304A"/>
    <w:rsid w:val="00AC3693"/>
    <w:rsid w:val="00AC482B"/>
    <w:rsid w:val="00AC5536"/>
    <w:rsid w:val="00AC60B7"/>
    <w:rsid w:val="00AC660F"/>
    <w:rsid w:val="00AC6BFA"/>
    <w:rsid w:val="00AD2867"/>
    <w:rsid w:val="00AD4E99"/>
    <w:rsid w:val="00AD5654"/>
    <w:rsid w:val="00AD702B"/>
    <w:rsid w:val="00AD7381"/>
    <w:rsid w:val="00AD7408"/>
    <w:rsid w:val="00AD772E"/>
    <w:rsid w:val="00AE0726"/>
    <w:rsid w:val="00AE0E2F"/>
    <w:rsid w:val="00AE2A6C"/>
    <w:rsid w:val="00AE54AC"/>
    <w:rsid w:val="00AF0E39"/>
    <w:rsid w:val="00AF10D7"/>
    <w:rsid w:val="00AF13AE"/>
    <w:rsid w:val="00AF2340"/>
    <w:rsid w:val="00AF5C72"/>
    <w:rsid w:val="00AF5FDB"/>
    <w:rsid w:val="00AF7411"/>
    <w:rsid w:val="00B002EE"/>
    <w:rsid w:val="00B0143A"/>
    <w:rsid w:val="00B018F0"/>
    <w:rsid w:val="00B01FC3"/>
    <w:rsid w:val="00B037C2"/>
    <w:rsid w:val="00B03CFF"/>
    <w:rsid w:val="00B04578"/>
    <w:rsid w:val="00B05107"/>
    <w:rsid w:val="00B06E2F"/>
    <w:rsid w:val="00B0714D"/>
    <w:rsid w:val="00B072AA"/>
    <w:rsid w:val="00B07B64"/>
    <w:rsid w:val="00B07CE3"/>
    <w:rsid w:val="00B10943"/>
    <w:rsid w:val="00B10D42"/>
    <w:rsid w:val="00B1134C"/>
    <w:rsid w:val="00B12297"/>
    <w:rsid w:val="00B13FAF"/>
    <w:rsid w:val="00B16114"/>
    <w:rsid w:val="00B17DD9"/>
    <w:rsid w:val="00B22454"/>
    <w:rsid w:val="00B232FE"/>
    <w:rsid w:val="00B2601F"/>
    <w:rsid w:val="00B26317"/>
    <w:rsid w:val="00B269B5"/>
    <w:rsid w:val="00B26B71"/>
    <w:rsid w:val="00B30016"/>
    <w:rsid w:val="00B30E6A"/>
    <w:rsid w:val="00B31F78"/>
    <w:rsid w:val="00B34029"/>
    <w:rsid w:val="00B368D2"/>
    <w:rsid w:val="00B37F83"/>
    <w:rsid w:val="00B404BD"/>
    <w:rsid w:val="00B40CB8"/>
    <w:rsid w:val="00B41E48"/>
    <w:rsid w:val="00B43481"/>
    <w:rsid w:val="00B4510A"/>
    <w:rsid w:val="00B45C0A"/>
    <w:rsid w:val="00B46A95"/>
    <w:rsid w:val="00B51674"/>
    <w:rsid w:val="00B51789"/>
    <w:rsid w:val="00B5294E"/>
    <w:rsid w:val="00B52F90"/>
    <w:rsid w:val="00B53581"/>
    <w:rsid w:val="00B546A8"/>
    <w:rsid w:val="00B57C74"/>
    <w:rsid w:val="00B57DDE"/>
    <w:rsid w:val="00B60071"/>
    <w:rsid w:val="00B614E3"/>
    <w:rsid w:val="00B615A9"/>
    <w:rsid w:val="00B617E5"/>
    <w:rsid w:val="00B624C6"/>
    <w:rsid w:val="00B63F29"/>
    <w:rsid w:val="00B667AB"/>
    <w:rsid w:val="00B668A7"/>
    <w:rsid w:val="00B66A4C"/>
    <w:rsid w:val="00B674CD"/>
    <w:rsid w:val="00B67BCA"/>
    <w:rsid w:val="00B67D1A"/>
    <w:rsid w:val="00B67EA4"/>
    <w:rsid w:val="00B7030B"/>
    <w:rsid w:val="00B7068E"/>
    <w:rsid w:val="00B722CA"/>
    <w:rsid w:val="00B72B6B"/>
    <w:rsid w:val="00B73B9F"/>
    <w:rsid w:val="00B75734"/>
    <w:rsid w:val="00B76316"/>
    <w:rsid w:val="00B76CAE"/>
    <w:rsid w:val="00B774C4"/>
    <w:rsid w:val="00B778F5"/>
    <w:rsid w:val="00B83ED8"/>
    <w:rsid w:val="00B83F29"/>
    <w:rsid w:val="00B86949"/>
    <w:rsid w:val="00B87A07"/>
    <w:rsid w:val="00B90075"/>
    <w:rsid w:val="00B910A4"/>
    <w:rsid w:val="00B9209B"/>
    <w:rsid w:val="00B93FDE"/>
    <w:rsid w:val="00B940AF"/>
    <w:rsid w:val="00B94D3A"/>
    <w:rsid w:val="00B9622C"/>
    <w:rsid w:val="00B96950"/>
    <w:rsid w:val="00BA04B5"/>
    <w:rsid w:val="00BA075F"/>
    <w:rsid w:val="00BA0877"/>
    <w:rsid w:val="00BA25B8"/>
    <w:rsid w:val="00BA2B49"/>
    <w:rsid w:val="00BA42EE"/>
    <w:rsid w:val="00BA5D6D"/>
    <w:rsid w:val="00BA6699"/>
    <w:rsid w:val="00BA71D9"/>
    <w:rsid w:val="00BA7A33"/>
    <w:rsid w:val="00BB2B0B"/>
    <w:rsid w:val="00BB4879"/>
    <w:rsid w:val="00BB56D4"/>
    <w:rsid w:val="00BB710C"/>
    <w:rsid w:val="00BB7E4B"/>
    <w:rsid w:val="00BC069B"/>
    <w:rsid w:val="00BC0D31"/>
    <w:rsid w:val="00BC17A2"/>
    <w:rsid w:val="00BC67C3"/>
    <w:rsid w:val="00BC6F5B"/>
    <w:rsid w:val="00BD1868"/>
    <w:rsid w:val="00BD20BB"/>
    <w:rsid w:val="00BD21B0"/>
    <w:rsid w:val="00BD2953"/>
    <w:rsid w:val="00BD2ACA"/>
    <w:rsid w:val="00BD4405"/>
    <w:rsid w:val="00BD7036"/>
    <w:rsid w:val="00BE03B7"/>
    <w:rsid w:val="00BE0C04"/>
    <w:rsid w:val="00BE0DA5"/>
    <w:rsid w:val="00BE0F54"/>
    <w:rsid w:val="00BE1B42"/>
    <w:rsid w:val="00BE3822"/>
    <w:rsid w:val="00BE3B07"/>
    <w:rsid w:val="00BE3DC9"/>
    <w:rsid w:val="00BE4281"/>
    <w:rsid w:val="00BE547A"/>
    <w:rsid w:val="00BE5A5A"/>
    <w:rsid w:val="00BE6590"/>
    <w:rsid w:val="00BE65F1"/>
    <w:rsid w:val="00BE6D28"/>
    <w:rsid w:val="00BF22EC"/>
    <w:rsid w:val="00BF355C"/>
    <w:rsid w:val="00BF3C94"/>
    <w:rsid w:val="00BF43F1"/>
    <w:rsid w:val="00BF5424"/>
    <w:rsid w:val="00C0147B"/>
    <w:rsid w:val="00C01BCF"/>
    <w:rsid w:val="00C037D6"/>
    <w:rsid w:val="00C04EF1"/>
    <w:rsid w:val="00C05337"/>
    <w:rsid w:val="00C072A1"/>
    <w:rsid w:val="00C07969"/>
    <w:rsid w:val="00C117EE"/>
    <w:rsid w:val="00C11AD7"/>
    <w:rsid w:val="00C14C40"/>
    <w:rsid w:val="00C165AD"/>
    <w:rsid w:val="00C16AD4"/>
    <w:rsid w:val="00C20557"/>
    <w:rsid w:val="00C207C5"/>
    <w:rsid w:val="00C217F8"/>
    <w:rsid w:val="00C2353C"/>
    <w:rsid w:val="00C23C76"/>
    <w:rsid w:val="00C262EB"/>
    <w:rsid w:val="00C26CAB"/>
    <w:rsid w:val="00C27BA9"/>
    <w:rsid w:val="00C30764"/>
    <w:rsid w:val="00C316AB"/>
    <w:rsid w:val="00C31EE0"/>
    <w:rsid w:val="00C32798"/>
    <w:rsid w:val="00C34376"/>
    <w:rsid w:val="00C34EBE"/>
    <w:rsid w:val="00C35BFE"/>
    <w:rsid w:val="00C37268"/>
    <w:rsid w:val="00C40BFB"/>
    <w:rsid w:val="00C40DA0"/>
    <w:rsid w:val="00C4100A"/>
    <w:rsid w:val="00C413A8"/>
    <w:rsid w:val="00C42091"/>
    <w:rsid w:val="00C42FB4"/>
    <w:rsid w:val="00C46BE5"/>
    <w:rsid w:val="00C47A61"/>
    <w:rsid w:val="00C5042F"/>
    <w:rsid w:val="00C50CF2"/>
    <w:rsid w:val="00C511E2"/>
    <w:rsid w:val="00C518F4"/>
    <w:rsid w:val="00C51B29"/>
    <w:rsid w:val="00C51F82"/>
    <w:rsid w:val="00C53A0F"/>
    <w:rsid w:val="00C53EC5"/>
    <w:rsid w:val="00C548CD"/>
    <w:rsid w:val="00C56522"/>
    <w:rsid w:val="00C567D6"/>
    <w:rsid w:val="00C60737"/>
    <w:rsid w:val="00C6226A"/>
    <w:rsid w:val="00C623A5"/>
    <w:rsid w:val="00C624C0"/>
    <w:rsid w:val="00C639C5"/>
    <w:rsid w:val="00C63D88"/>
    <w:rsid w:val="00C73684"/>
    <w:rsid w:val="00C74938"/>
    <w:rsid w:val="00C7593C"/>
    <w:rsid w:val="00C76343"/>
    <w:rsid w:val="00C77D97"/>
    <w:rsid w:val="00C81124"/>
    <w:rsid w:val="00C81A0E"/>
    <w:rsid w:val="00C81A4F"/>
    <w:rsid w:val="00C82558"/>
    <w:rsid w:val="00C841E9"/>
    <w:rsid w:val="00C853AA"/>
    <w:rsid w:val="00C86D79"/>
    <w:rsid w:val="00C86ED6"/>
    <w:rsid w:val="00C9062B"/>
    <w:rsid w:val="00C937C4"/>
    <w:rsid w:val="00C94017"/>
    <w:rsid w:val="00C95696"/>
    <w:rsid w:val="00C96D39"/>
    <w:rsid w:val="00CA2419"/>
    <w:rsid w:val="00CA28C2"/>
    <w:rsid w:val="00CA298F"/>
    <w:rsid w:val="00CA3C27"/>
    <w:rsid w:val="00CA3C69"/>
    <w:rsid w:val="00CA41B6"/>
    <w:rsid w:val="00CA4774"/>
    <w:rsid w:val="00CA4927"/>
    <w:rsid w:val="00CA67CA"/>
    <w:rsid w:val="00CA6DEF"/>
    <w:rsid w:val="00CB0EFD"/>
    <w:rsid w:val="00CB1B50"/>
    <w:rsid w:val="00CB2270"/>
    <w:rsid w:val="00CB2FD3"/>
    <w:rsid w:val="00CB3728"/>
    <w:rsid w:val="00CB7A2F"/>
    <w:rsid w:val="00CB7D18"/>
    <w:rsid w:val="00CC1A7B"/>
    <w:rsid w:val="00CC369F"/>
    <w:rsid w:val="00CC38E0"/>
    <w:rsid w:val="00CC573D"/>
    <w:rsid w:val="00CC5C1B"/>
    <w:rsid w:val="00CC5C47"/>
    <w:rsid w:val="00CC7965"/>
    <w:rsid w:val="00CD0464"/>
    <w:rsid w:val="00CD1181"/>
    <w:rsid w:val="00CD1536"/>
    <w:rsid w:val="00CD201C"/>
    <w:rsid w:val="00CD2B19"/>
    <w:rsid w:val="00CD4A0A"/>
    <w:rsid w:val="00CD4E3C"/>
    <w:rsid w:val="00CD5F96"/>
    <w:rsid w:val="00CD6AB7"/>
    <w:rsid w:val="00CD6C5E"/>
    <w:rsid w:val="00CE0461"/>
    <w:rsid w:val="00CE07F2"/>
    <w:rsid w:val="00CE0D12"/>
    <w:rsid w:val="00CE1215"/>
    <w:rsid w:val="00CE2093"/>
    <w:rsid w:val="00CE4E05"/>
    <w:rsid w:val="00CE658E"/>
    <w:rsid w:val="00CE699F"/>
    <w:rsid w:val="00CE6DA1"/>
    <w:rsid w:val="00CE7216"/>
    <w:rsid w:val="00CE764C"/>
    <w:rsid w:val="00CF1109"/>
    <w:rsid w:val="00CF1D6B"/>
    <w:rsid w:val="00CF2762"/>
    <w:rsid w:val="00CF6BC5"/>
    <w:rsid w:val="00CF6DC7"/>
    <w:rsid w:val="00CF7CD8"/>
    <w:rsid w:val="00CF7E38"/>
    <w:rsid w:val="00D015BF"/>
    <w:rsid w:val="00D01B67"/>
    <w:rsid w:val="00D0283B"/>
    <w:rsid w:val="00D03BB3"/>
    <w:rsid w:val="00D03D50"/>
    <w:rsid w:val="00D049F9"/>
    <w:rsid w:val="00D04D26"/>
    <w:rsid w:val="00D05107"/>
    <w:rsid w:val="00D05467"/>
    <w:rsid w:val="00D05AC1"/>
    <w:rsid w:val="00D05FA0"/>
    <w:rsid w:val="00D07028"/>
    <w:rsid w:val="00D07820"/>
    <w:rsid w:val="00D07B30"/>
    <w:rsid w:val="00D1010B"/>
    <w:rsid w:val="00D1060F"/>
    <w:rsid w:val="00D10C81"/>
    <w:rsid w:val="00D113F3"/>
    <w:rsid w:val="00D1180B"/>
    <w:rsid w:val="00D134C2"/>
    <w:rsid w:val="00D167B4"/>
    <w:rsid w:val="00D172BC"/>
    <w:rsid w:val="00D17B7D"/>
    <w:rsid w:val="00D20F22"/>
    <w:rsid w:val="00D21608"/>
    <w:rsid w:val="00D217CD"/>
    <w:rsid w:val="00D22A4F"/>
    <w:rsid w:val="00D237A9"/>
    <w:rsid w:val="00D23FF1"/>
    <w:rsid w:val="00D246C7"/>
    <w:rsid w:val="00D24C90"/>
    <w:rsid w:val="00D251BD"/>
    <w:rsid w:val="00D259DB"/>
    <w:rsid w:val="00D26523"/>
    <w:rsid w:val="00D26FA6"/>
    <w:rsid w:val="00D271E1"/>
    <w:rsid w:val="00D27F4D"/>
    <w:rsid w:val="00D330A8"/>
    <w:rsid w:val="00D33131"/>
    <w:rsid w:val="00D33AA0"/>
    <w:rsid w:val="00D377D4"/>
    <w:rsid w:val="00D37A48"/>
    <w:rsid w:val="00D41AB3"/>
    <w:rsid w:val="00D427C4"/>
    <w:rsid w:val="00D43017"/>
    <w:rsid w:val="00D44F0E"/>
    <w:rsid w:val="00D47F86"/>
    <w:rsid w:val="00D5139A"/>
    <w:rsid w:val="00D52026"/>
    <w:rsid w:val="00D52FB9"/>
    <w:rsid w:val="00D53B45"/>
    <w:rsid w:val="00D53E83"/>
    <w:rsid w:val="00D549D7"/>
    <w:rsid w:val="00D54AE8"/>
    <w:rsid w:val="00D55255"/>
    <w:rsid w:val="00D60B22"/>
    <w:rsid w:val="00D62720"/>
    <w:rsid w:val="00D63012"/>
    <w:rsid w:val="00D63A83"/>
    <w:rsid w:val="00D63D58"/>
    <w:rsid w:val="00D643E0"/>
    <w:rsid w:val="00D64A87"/>
    <w:rsid w:val="00D64EED"/>
    <w:rsid w:val="00D664AA"/>
    <w:rsid w:val="00D66A1D"/>
    <w:rsid w:val="00D70C86"/>
    <w:rsid w:val="00D70ED5"/>
    <w:rsid w:val="00D71464"/>
    <w:rsid w:val="00D71536"/>
    <w:rsid w:val="00D753C4"/>
    <w:rsid w:val="00D759BB"/>
    <w:rsid w:val="00D75FB1"/>
    <w:rsid w:val="00D760A3"/>
    <w:rsid w:val="00D761BE"/>
    <w:rsid w:val="00D775E6"/>
    <w:rsid w:val="00D7799E"/>
    <w:rsid w:val="00D8207F"/>
    <w:rsid w:val="00D828F7"/>
    <w:rsid w:val="00D82F03"/>
    <w:rsid w:val="00D8375C"/>
    <w:rsid w:val="00D83B3B"/>
    <w:rsid w:val="00D8665C"/>
    <w:rsid w:val="00D8711A"/>
    <w:rsid w:val="00D903FA"/>
    <w:rsid w:val="00D9090A"/>
    <w:rsid w:val="00D9092E"/>
    <w:rsid w:val="00D91466"/>
    <w:rsid w:val="00D9395F"/>
    <w:rsid w:val="00D941A4"/>
    <w:rsid w:val="00D95476"/>
    <w:rsid w:val="00D9551A"/>
    <w:rsid w:val="00D95980"/>
    <w:rsid w:val="00D95EEE"/>
    <w:rsid w:val="00D96169"/>
    <w:rsid w:val="00D965C7"/>
    <w:rsid w:val="00D966F8"/>
    <w:rsid w:val="00D96AEC"/>
    <w:rsid w:val="00D96D34"/>
    <w:rsid w:val="00D975C8"/>
    <w:rsid w:val="00DA12D7"/>
    <w:rsid w:val="00DA1B60"/>
    <w:rsid w:val="00DA6F89"/>
    <w:rsid w:val="00DB5577"/>
    <w:rsid w:val="00DB586C"/>
    <w:rsid w:val="00DB6F31"/>
    <w:rsid w:val="00DB7342"/>
    <w:rsid w:val="00DC0054"/>
    <w:rsid w:val="00DC0D88"/>
    <w:rsid w:val="00DC2CD4"/>
    <w:rsid w:val="00DC2F45"/>
    <w:rsid w:val="00DC4408"/>
    <w:rsid w:val="00DC4DE4"/>
    <w:rsid w:val="00DC4E27"/>
    <w:rsid w:val="00DC5BA3"/>
    <w:rsid w:val="00DC6341"/>
    <w:rsid w:val="00DC6A25"/>
    <w:rsid w:val="00DD0FFB"/>
    <w:rsid w:val="00DD1AC3"/>
    <w:rsid w:val="00DD256C"/>
    <w:rsid w:val="00DD2826"/>
    <w:rsid w:val="00DD53AA"/>
    <w:rsid w:val="00DD68A2"/>
    <w:rsid w:val="00DD6B6A"/>
    <w:rsid w:val="00DD756C"/>
    <w:rsid w:val="00DE1D20"/>
    <w:rsid w:val="00DE22D2"/>
    <w:rsid w:val="00DE5A57"/>
    <w:rsid w:val="00DF2C8E"/>
    <w:rsid w:val="00DF33E9"/>
    <w:rsid w:val="00DF45E0"/>
    <w:rsid w:val="00DF4AFF"/>
    <w:rsid w:val="00DF540F"/>
    <w:rsid w:val="00DF567B"/>
    <w:rsid w:val="00DF6333"/>
    <w:rsid w:val="00DF6AD1"/>
    <w:rsid w:val="00E01C50"/>
    <w:rsid w:val="00E04435"/>
    <w:rsid w:val="00E0454A"/>
    <w:rsid w:val="00E0455D"/>
    <w:rsid w:val="00E049A9"/>
    <w:rsid w:val="00E05E57"/>
    <w:rsid w:val="00E12222"/>
    <w:rsid w:val="00E126A0"/>
    <w:rsid w:val="00E12C1B"/>
    <w:rsid w:val="00E12D43"/>
    <w:rsid w:val="00E13BC2"/>
    <w:rsid w:val="00E14804"/>
    <w:rsid w:val="00E15A11"/>
    <w:rsid w:val="00E15A51"/>
    <w:rsid w:val="00E15E15"/>
    <w:rsid w:val="00E16481"/>
    <w:rsid w:val="00E16547"/>
    <w:rsid w:val="00E1696B"/>
    <w:rsid w:val="00E17916"/>
    <w:rsid w:val="00E17DC6"/>
    <w:rsid w:val="00E223F3"/>
    <w:rsid w:val="00E23A72"/>
    <w:rsid w:val="00E25809"/>
    <w:rsid w:val="00E25835"/>
    <w:rsid w:val="00E274CA"/>
    <w:rsid w:val="00E30930"/>
    <w:rsid w:val="00E30E27"/>
    <w:rsid w:val="00E31496"/>
    <w:rsid w:val="00E325A2"/>
    <w:rsid w:val="00E325FB"/>
    <w:rsid w:val="00E32A44"/>
    <w:rsid w:val="00E332AC"/>
    <w:rsid w:val="00E334B3"/>
    <w:rsid w:val="00E4035B"/>
    <w:rsid w:val="00E40D86"/>
    <w:rsid w:val="00E419F7"/>
    <w:rsid w:val="00E43F0C"/>
    <w:rsid w:val="00E44241"/>
    <w:rsid w:val="00E443AE"/>
    <w:rsid w:val="00E45B49"/>
    <w:rsid w:val="00E514E0"/>
    <w:rsid w:val="00E529D8"/>
    <w:rsid w:val="00E5341F"/>
    <w:rsid w:val="00E5383C"/>
    <w:rsid w:val="00E54CDC"/>
    <w:rsid w:val="00E55BCE"/>
    <w:rsid w:val="00E55E22"/>
    <w:rsid w:val="00E56955"/>
    <w:rsid w:val="00E56DB0"/>
    <w:rsid w:val="00E57F93"/>
    <w:rsid w:val="00E57FC9"/>
    <w:rsid w:val="00E60C0E"/>
    <w:rsid w:val="00E61057"/>
    <w:rsid w:val="00E618B3"/>
    <w:rsid w:val="00E64059"/>
    <w:rsid w:val="00E646B3"/>
    <w:rsid w:val="00E64783"/>
    <w:rsid w:val="00E6705A"/>
    <w:rsid w:val="00E670F1"/>
    <w:rsid w:val="00E71987"/>
    <w:rsid w:val="00E7269A"/>
    <w:rsid w:val="00E72C3F"/>
    <w:rsid w:val="00E7393E"/>
    <w:rsid w:val="00E752FA"/>
    <w:rsid w:val="00E75739"/>
    <w:rsid w:val="00E7591D"/>
    <w:rsid w:val="00E75F80"/>
    <w:rsid w:val="00E772E2"/>
    <w:rsid w:val="00E77669"/>
    <w:rsid w:val="00E77CAC"/>
    <w:rsid w:val="00E80295"/>
    <w:rsid w:val="00E81E49"/>
    <w:rsid w:val="00E82AEC"/>
    <w:rsid w:val="00E833A9"/>
    <w:rsid w:val="00E850DD"/>
    <w:rsid w:val="00E87065"/>
    <w:rsid w:val="00E874E6"/>
    <w:rsid w:val="00E90B69"/>
    <w:rsid w:val="00E9126B"/>
    <w:rsid w:val="00E91A0C"/>
    <w:rsid w:val="00E93028"/>
    <w:rsid w:val="00E93E84"/>
    <w:rsid w:val="00E9653D"/>
    <w:rsid w:val="00E96EEE"/>
    <w:rsid w:val="00E9753B"/>
    <w:rsid w:val="00E9767D"/>
    <w:rsid w:val="00E97AE7"/>
    <w:rsid w:val="00E97CAF"/>
    <w:rsid w:val="00EA1B35"/>
    <w:rsid w:val="00EA1F40"/>
    <w:rsid w:val="00EA3978"/>
    <w:rsid w:val="00EA5342"/>
    <w:rsid w:val="00EA5837"/>
    <w:rsid w:val="00EA5E0D"/>
    <w:rsid w:val="00EA6632"/>
    <w:rsid w:val="00EA6E9D"/>
    <w:rsid w:val="00EA79A3"/>
    <w:rsid w:val="00EB58D7"/>
    <w:rsid w:val="00EB6689"/>
    <w:rsid w:val="00EC0B9B"/>
    <w:rsid w:val="00EC1E97"/>
    <w:rsid w:val="00EC204A"/>
    <w:rsid w:val="00EC65BF"/>
    <w:rsid w:val="00EC6609"/>
    <w:rsid w:val="00EC7390"/>
    <w:rsid w:val="00EC79F4"/>
    <w:rsid w:val="00ED4072"/>
    <w:rsid w:val="00ED51FE"/>
    <w:rsid w:val="00ED5351"/>
    <w:rsid w:val="00ED53D2"/>
    <w:rsid w:val="00ED57E0"/>
    <w:rsid w:val="00ED6319"/>
    <w:rsid w:val="00ED7A42"/>
    <w:rsid w:val="00ED7E0A"/>
    <w:rsid w:val="00ED7EA7"/>
    <w:rsid w:val="00ED7F8D"/>
    <w:rsid w:val="00EE0988"/>
    <w:rsid w:val="00EE27B3"/>
    <w:rsid w:val="00EE34B1"/>
    <w:rsid w:val="00EE5309"/>
    <w:rsid w:val="00EE5F9D"/>
    <w:rsid w:val="00EE72BA"/>
    <w:rsid w:val="00EE7B7E"/>
    <w:rsid w:val="00EF13F3"/>
    <w:rsid w:val="00EF1AFF"/>
    <w:rsid w:val="00EF25EA"/>
    <w:rsid w:val="00EF34F1"/>
    <w:rsid w:val="00EF441F"/>
    <w:rsid w:val="00EF491C"/>
    <w:rsid w:val="00EF4B0F"/>
    <w:rsid w:val="00EF55AF"/>
    <w:rsid w:val="00EF5BCE"/>
    <w:rsid w:val="00EF666C"/>
    <w:rsid w:val="00EF710B"/>
    <w:rsid w:val="00EF7FBB"/>
    <w:rsid w:val="00F003D2"/>
    <w:rsid w:val="00F00505"/>
    <w:rsid w:val="00F00F53"/>
    <w:rsid w:val="00F01413"/>
    <w:rsid w:val="00F014CD"/>
    <w:rsid w:val="00F01714"/>
    <w:rsid w:val="00F019C2"/>
    <w:rsid w:val="00F02ABC"/>
    <w:rsid w:val="00F040DD"/>
    <w:rsid w:val="00F04440"/>
    <w:rsid w:val="00F046C6"/>
    <w:rsid w:val="00F0471F"/>
    <w:rsid w:val="00F05BBF"/>
    <w:rsid w:val="00F1108E"/>
    <w:rsid w:val="00F1165F"/>
    <w:rsid w:val="00F128EA"/>
    <w:rsid w:val="00F1312A"/>
    <w:rsid w:val="00F1536A"/>
    <w:rsid w:val="00F15421"/>
    <w:rsid w:val="00F16150"/>
    <w:rsid w:val="00F17B34"/>
    <w:rsid w:val="00F24D83"/>
    <w:rsid w:val="00F254BA"/>
    <w:rsid w:val="00F265B2"/>
    <w:rsid w:val="00F3001F"/>
    <w:rsid w:val="00F30B1E"/>
    <w:rsid w:val="00F31EC2"/>
    <w:rsid w:val="00F322FB"/>
    <w:rsid w:val="00F32F78"/>
    <w:rsid w:val="00F35D67"/>
    <w:rsid w:val="00F37A1A"/>
    <w:rsid w:val="00F40EDE"/>
    <w:rsid w:val="00F40F47"/>
    <w:rsid w:val="00F419F6"/>
    <w:rsid w:val="00F4335F"/>
    <w:rsid w:val="00F44984"/>
    <w:rsid w:val="00F44BAE"/>
    <w:rsid w:val="00F455A3"/>
    <w:rsid w:val="00F478C4"/>
    <w:rsid w:val="00F5103A"/>
    <w:rsid w:val="00F5130B"/>
    <w:rsid w:val="00F53190"/>
    <w:rsid w:val="00F53EA6"/>
    <w:rsid w:val="00F541B3"/>
    <w:rsid w:val="00F5424D"/>
    <w:rsid w:val="00F54406"/>
    <w:rsid w:val="00F550CB"/>
    <w:rsid w:val="00F5580F"/>
    <w:rsid w:val="00F55BFA"/>
    <w:rsid w:val="00F56D8F"/>
    <w:rsid w:val="00F56E53"/>
    <w:rsid w:val="00F57199"/>
    <w:rsid w:val="00F572C2"/>
    <w:rsid w:val="00F610D2"/>
    <w:rsid w:val="00F6180B"/>
    <w:rsid w:val="00F6350A"/>
    <w:rsid w:val="00F64574"/>
    <w:rsid w:val="00F645E0"/>
    <w:rsid w:val="00F64BD6"/>
    <w:rsid w:val="00F675AF"/>
    <w:rsid w:val="00F7061C"/>
    <w:rsid w:val="00F71687"/>
    <w:rsid w:val="00F72469"/>
    <w:rsid w:val="00F72C22"/>
    <w:rsid w:val="00F72F88"/>
    <w:rsid w:val="00F73BF0"/>
    <w:rsid w:val="00F74C3B"/>
    <w:rsid w:val="00F759F1"/>
    <w:rsid w:val="00F765E0"/>
    <w:rsid w:val="00F77DB5"/>
    <w:rsid w:val="00F81732"/>
    <w:rsid w:val="00F821AB"/>
    <w:rsid w:val="00F82952"/>
    <w:rsid w:val="00F8525D"/>
    <w:rsid w:val="00F8558A"/>
    <w:rsid w:val="00F86090"/>
    <w:rsid w:val="00F872F2"/>
    <w:rsid w:val="00F87708"/>
    <w:rsid w:val="00F905E9"/>
    <w:rsid w:val="00F91FD4"/>
    <w:rsid w:val="00F923D8"/>
    <w:rsid w:val="00F926EF"/>
    <w:rsid w:val="00F9298D"/>
    <w:rsid w:val="00F9301B"/>
    <w:rsid w:val="00F930F8"/>
    <w:rsid w:val="00F9381F"/>
    <w:rsid w:val="00F94480"/>
    <w:rsid w:val="00F94B3D"/>
    <w:rsid w:val="00F95AB9"/>
    <w:rsid w:val="00F976DA"/>
    <w:rsid w:val="00FA05BD"/>
    <w:rsid w:val="00FA09A9"/>
    <w:rsid w:val="00FA1260"/>
    <w:rsid w:val="00FA1933"/>
    <w:rsid w:val="00FA1F4F"/>
    <w:rsid w:val="00FA2B50"/>
    <w:rsid w:val="00FA320A"/>
    <w:rsid w:val="00FA75BF"/>
    <w:rsid w:val="00FB0CF2"/>
    <w:rsid w:val="00FB4E75"/>
    <w:rsid w:val="00FB5B6F"/>
    <w:rsid w:val="00FB6602"/>
    <w:rsid w:val="00FB74A4"/>
    <w:rsid w:val="00FC0104"/>
    <w:rsid w:val="00FC129D"/>
    <w:rsid w:val="00FC2269"/>
    <w:rsid w:val="00FC520E"/>
    <w:rsid w:val="00FC5474"/>
    <w:rsid w:val="00FC5C81"/>
    <w:rsid w:val="00FC6A21"/>
    <w:rsid w:val="00FC7ABF"/>
    <w:rsid w:val="00FD15E3"/>
    <w:rsid w:val="00FD2A85"/>
    <w:rsid w:val="00FD3222"/>
    <w:rsid w:val="00FD55F4"/>
    <w:rsid w:val="00FD5D6E"/>
    <w:rsid w:val="00FD61A4"/>
    <w:rsid w:val="00FD6B5C"/>
    <w:rsid w:val="00FD767A"/>
    <w:rsid w:val="00FE0865"/>
    <w:rsid w:val="00FE1A9D"/>
    <w:rsid w:val="00FE2301"/>
    <w:rsid w:val="00FE2569"/>
    <w:rsid w:val="00FE3BAF"/>
    <w:rsid w:val="00FE6455"/>
    <w:rsid w:val="00FE70A2"/>
    <w:rsid w:val="00FE74FF"/>
    <w:rsid w:val="00FF0D9C"/>
    <w:rsid w:val="00FF16CC"/>
    <w:rsid w:val="00FF1D35"/>
    <w:rsid w:val="00FF3ABA"/>
    <w:rsid w:val="00FF3BA4"/>
    <w:rsid w:val="00FF6379"/>
    <w:rsid w:val="00FF756D"/>
  </w:rsids>
  <m:mathPr>
    <m:mathFont m:val="Cambria Math"/>
    <m:brkBin m:val="before"/>
    <m:brkBinSub m:val="--"/>
    <m:smallFrac m:val="0"/>
    <m:dispDef/>
    <m:lMargin m:val="0"/>
    <m:rMargin m:val="0"/>
    <m:defJc m:val="centerGroup"/>
    <m:wrapIndent m:val="1440"/>
    <m:intLim m:val="subSup"/>
    <m:naryLim m:val="undOvr"/>
  </m:mathPr>
  <w:themeFontLang w:val="en-CA"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6406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iPriority="99"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iPriority="99" w:unhideWhenUsed="1"/>
    <w:lsdException w:name="Strong" w:semiHidden="1"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37"/>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ED5351"/>
    <w:pPr>
      <w:keepLines/>
      <w:pageBreakBefore/>
      <w:numPr>
        <w:numId w:val="29"/>
      </w:numPr>
      <w:ind w:left="0"/>
      <w:outlineLvl w:val="0"/>
    </w:pPr>
    <w:rPr>
      <w:rFonts w:eastAsia="SimSun"/>
      <w:b/>
      <w:bCs/>
      <w:sz w:val="40"/>
      <w:szCs w:val="32"/>
    </w:rPr>
  </w:style>
  <w:style w:type="paragraph" w:styleId="Heading2">
    <w:name w:val="heading 2"/>
    <w:basedOn w:val="Normal"/>
    <w:next w:val="Normal"/>
    <w:link w:val="Heading2Char"/>
    <w:uiPriority w:val="1"/>
    <w:qFormat/>
    <w:rsid w:val="00E443AE"/>
    <w:pPr>
      <w:keepLines/>
      <w:numPr>
        <w:ilvl w:val="1"/>
        <w:numId w:val="29"/>
      </w:numPr>
      <w:ind w:left="113"/>
      <w:outlineLvl w:val="1"/>
    </w:pPr>
    <w:rPr>
      <w:rFonts w:eastAsia="SimSun"/>
      <w:b/>
      <w:bCs/>
      <w:sz w:val="36"/>
      <w:szCs w:val="26"/>
    </w:rPr>
  </w:style>
  <w:style w:type="paragraph" w:styleId="Heading3">
    <w:name w:val="heading 3"/>
    <w:basedOn w:val="Normal"/>
    <w:next w:val="Normal"/>
    <w:link w:val="Heading3Char"/>
    <w:uiPriority w:val="1"/>
    <w:qFormat/>
    <w:rsid w:val="00ED5351"/>
    <w:pPr>
      <w:keepNext/>
      <w:outlineLvl w:val="2"/>
    </w:pPr>
    <w:rPr>
      <w:rFonts w:eastAsia="SimSun"/>
      <w:b/>
      <w:bCs/>
      <w:sz w:val="32"/>
      <w:szCs w:val="40"/>
      <w:lang w:val="en-CA"/>
    </w:rPr>
  </w:style>
  <w:style w:type="paragraph" w:styleId="Heading4">
    <w:name w:val="heading 4"/>
    <w:basedOn w:val="Normal"/>
    <w:next w:val="Normal"/>
    <w:link w:val="Heading4Char"/>
    <w:autoRedefine/>
    <w:uiPriority w:val="1"/>
    <w:qFormat/>
    <w:rsid w:val="00EA5837"/>
    <w:pPr>
      <w:keepNext/>
      <w:numPr>
        <w:ilvl w:val="2"/>
        <w:numId w:val="29"/>
      </w:numPr>
      <w:outlineLvl w:val="3"/>
    </w:pPr>
    <w:rPr>
      <w:rFonts w:eastAsia="SimSun"/>
      <w:b/>
      <w:bCs/>
      <w:iCs/>
      <w:sz w:val="28"/>
    </w:rPr>
  </w:style>
  <w:style w:type="paragraph" w:styleId="Heading5">
    <w:name w:val="heading 5"/>
    <w:basedOn w:val="Normal"/>
    <w:next w:val="Normal"/>
    <w:link w:val="Heading5Char"/>
    <w:uiPriority w:val="1"/>
    <w:qFormat/>
    <w:rsid w:val="00B05107"/>
    <w:pPr>
      <w:keepNext/>
      <w:numPr>
        <w:ilvl w:val="4"/>
        <w:numId w:val="29"/>
      </w:numPr>
      <w:outlineLvl w:val="4"/>
    </w:pPr>
    <w:rPr>
      <w:rFonts w:eastAsia="Times New Roman"/>
      <w:b/>
      <w:bCs/>
      <w:iCs/>
      <w:szCs w:val="26"/>
    </w:rPr>
  </w:style>
  <w:style w:type="paragraph" w:styleId="Heading6">
    <w:name w:val="heading 6"/>
    <w:basedOn w:val="Normal"/>
    <w:next w:val="Normal"/>
    <w:link w:val="Heading6Char"/>
    <w:uiPriority w:val="1"/>
    <w:qFormat/>
    <w:rsid w:val="00B05107"/>
    <w:pPr>
      <w:outlineLvl w:val="5"/>
    </w:pPr>
    <w:rPr>
      <w:rFonts w:eastAsia="Times New Roman"/>
      <w:b/>
      <w:bCs/>
      <w:szCs w:val="22"/>
    </w:rPr>
  </w:style>
  <w:style w:type="paragraph" w:styleId="Heading7">
    <w:name w:val="heading 7"/>
    <w:basedOn w:val="Normal"/>
    <w:next w:val="Normal"/>
    <w:link w:val="Heading7Char"/>
    <w:uiPriority w:val="1"/>
    <w:qFormat/>
    <w:rsid w:val="00B05107"/>
    <w:pPr>
      <w:outlineLvl w:val="6"/>
    </w:pPr>
    <w:rPr>
      <w:rFonts w:eastAsia="Times New Roman"/>
      <w:b/>
    </w:rPr>
  </w:style>
  <w:style w:type="paragraph" w:styleId="Heading8">
    <w:name w:val="heading 8"/>
    <w:basedOn w:val="Normal"/>
    <w:next w:val="Normal"/>
    <w:link w:val="Heading8Char"/>
    <w:autoRedefine/>
    <w:uiPriority w:val="1"/>
    <w:qFormat/>
    <w:rsid w:val="00E443AE"/>
    <w:pPr>
      <w:keepNext/>
      <w:pageBreakBefore/>
      <w:outlineLvl w:val="7"/>
    </w:pPr>
    <w:rPr>
      <w:rFonts w:eastAsia="Times New Roman"/>
      <w:b/>
      <w:iCs/>
      <w:sz w:val="40"/>
    </w:rPr>
  </w:style>
  <w:style w:type="paragraph" w:styleId="Heading9">
    <w:name w:val="heading 9"/>
    <w:basedOn w:val="Normal"/>
    <w:next w:val="Normal"/>
    <w:link w:val="Heading9Char"/>
    <w:uiPriority w:val="1"/>
    <w:qFormat/>
    <w:rsid w:val="00B05107"/>
    <w:p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ED5351"/>
    <w:rPr>
      <w:rFonts w:ascii="Times New Roman" w:eastAsia="SimSun" w:hAnsi="Times New Roman"/>
      <w:b/>
      <w:bCs/>
      <w:sz w:val="40"/>
      <w:szCs w:val="32"/>
      <w:lang w:val="en-US" w:eastAsia="en-US"/>
    </w:rPr>
  </w:style>
  <w:style w:type="character" w:customStyle="1" w:styleId="Heading2Char">
    <w:name w:val="Heading 2 Char"/>
    <w:link w:val="Heading2"/>
    <w:uiPriority w:val="1"/>
    <w:locked/>
    <w:rsid w:val="00E443AE"/>
    <w:rPr>
      <w:rFonts w:ascii="Times New Roman" w:eastAsia="SimSun" w:hAnsi="Times New Roman"/>
      <w:b/>
      <w:bCs/>
      <w:sz w:val="36"/>
      <w:szCs w:val="26"/>
      <w:lang w:val="en-US" w:eastAsia="en-US"/>
    </w:rPr>
  </w:style>
  <w:style w:type="character" w:customStyle="1" w:styleId="Heading3Char">
    <w:name w:val="Heading 3 Char"/>
    <w:link w:val="Heading3"/>
    <w:uiPriority w:val="1"/>
    <w:locked/>
    <w:rsid w:val="00ED5351"/>
    <w:rPr>
      <w:rFonts w:ascii="Times New Roman" w:eastAsia="SimSun" w:hAnsi="Times New Roman"/>
      <w:b/>
      <w:bCs/>
      <w:sz w:val="32"/>
      <w:szCs w:val="40"/>
      <w:lang w:eastAsia="en-US"/>
    </w:rPr>
  </w:style>
  <w:style w:type="character" w:customStyle="1" w:styleId="Heading4Char">
    <w:name w:val="Heading 4 Char"/>
    <w:link w:val="Heading4"/>
    <w:uiPriority w:val="1"/>
    <w:locked/>
    <w:rsid w:val="00EA5837"/>
    <w:rPr>
      <w:rFonts w:ascii="Times New Roman" w:eastAsia="SimSun" w:hAnsi="Times New Roman"/>
      <w:b/>
      <w:bCs/>
      <w:iCs/>
      <w:sz w:val="28"/>
      <w:szCs w:val="24"/>
      <w:lang w:val="en-US" w:eastAsia="en-US"/>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E443AE"/>
    <w:rPr>
      <w:rFonts w:ascii="Times New Roman" w:eastAsia="Times New Roman" w:hAnsi="Times New Roman"/>
      <w:b/>
      <w:iCs/>
      <w:sz w:val="40"/>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TOC2">
    <w:name w:val="toc 2"/>
    <w:basedOn w:val="Normal"/>
    <w:next w:val="Normal"/>
    <w:autoRedefine/>
    <w:uiPriority w:val="39"/>
    <w:rsid w:val="001E02A6"/>
    <w:pPr>
      <w:tabs>
        <w:tab w:val="right" w:leader="dot" w:pos="9350"/>
      </w:tabs>
      <w:ind w:left="340"/>
    </w:pPr>
    <w:rPr>
      <w:szCs w:val="22"/>
    </w:rPr>
  </w:style>
  <w:style w:type="paragraph" w:styleId="TOC1">
    <w:name w:val="toc 1"/>
    <w:basedOn w:val="Normal"/>
    <w:next w:val="Normal"/>
    <w:autoRedefine/>
    <w:uiPriority w:val="39"/>
    <w:rsid w:val="001E02A6"/>
    <w:pPr>
      <w:tabs>
        <w:tab w:val="right" w:leader="dot" w:pos="9360"/>
      </w:tabs>
    </w:pPr>
    <w:rPr>
      <w:b/>
    </w:rPr>
  </w:style>
  <w:style w:type="paragraph" w:styleId="TOC3">
    <w:name w:val="toc 3"/>
    <w:basedOn w:val="Normal"/>
    <w:next w:val="Normal"/>
    <w:autoRedefine/>
    <w:uiPriority w:val="39"/>
    <w:rsid w:val="007C53FD"/>
    <w:pPr>
      <w:tabs>
        <w:tab w:val="right" w:leader="dot" w:pos="9350"/>
      </w:tabs>
      <w:ind w:left="567"/>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qFormat/>
    <w:locked/>
    <w:rsid w:val="0037720F"/>
    <w:rPr>
      <w:rFonts w:ascii="Times" w:hAnsi="Times" w:cs="Times New Roman"/>
    </w:rPr>
  </w:style>
  <w:style w:type="character" w:styleId="PageNumber">
    <w:name w:val="page number"/>
    <w:uiPriority w:val="99"/>
    <w:qFormat/>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autoRedefine/>
    <w:uiPriority w:val="35"/>
    <w:qFormat/>
    <w:rsid w:val="0060674A"/>
    <w:pPr>
      <w:spacing w:before="120" w:line="276" w:lineRule="auto"/>
    </w:pPr>
    <w:rPr>
      <w:b/>
      <w:bCs/>
      <w:sz w:val="20"/>
      <w:szCs w:val="18"/>
    </w:rPr>
  </w:style>
  <w:style w:type="paragraph" w:styleId="TableofFigures">
    <w:name w:val="table of figures"/>
    <w:basedOn w:val="Normal"/>
    <w:next w:val="Normal"/>
    <w:uiPriority w:val="99"/>
    <w:rsid w:val="00E56DB0"/>
    <w:pPr>
      <w:ind w:left="794" w:hanging="794"/>
      <w:jc w:val="both"/>
    </w:pPr>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styleId="FollowedHyperlink">
    <w:name w:val="FollowedHyperlink"/>
    <w:uiPriority w:val="99"/>
    <w:rsid w:val="00622C44"/>
    <w:rPr>
      <w:color w:val="800080"/>
      <w:u w:val="single"/>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uiPriority w:val="39"/>
    <w:rsid w:val="001273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6778F"/>
    <w:pPr>
      <w:ind w:left="720"/>
      <w:contextualSpacing/>
    </w:pPr>
  </w:style>
  <w:style w:type="character" w:customStyle="1" w:styleId="InternetLink">
    <w:name w:val="Internet Link"/>
    <w:basedOn w:val="DefaultParagraphFont"/>
    <w:uiPriority w:val="99"/>
    <w:unhideWhenUsed/>
    <w:rsid w:val="002F063B"/>
    <w:rPr>
      <w:color w:val="0000FF" w:themeColor="hyperlink"/>
      <w:u w:val="single"/>
    </w:rPr>
  </w:style>
  <w:style w:type="character" w:customStyle="1" w:styleId="nowrap">
    <w:name w:val="nowrap"/>
    <w:basedOn w:val="DefaultParagraphFont"/>
    <w:rsid w:val="002F063B"/>
  </w:style>
  <w:style w:type="character" w:customStyle="1" w:styleId="texhtml">
    <w:name w:val="texhtml"/>
    <w:basedOn w:val="DefaultParagraphFont"/>
    <w:rsid w:val="002F063B"/>
  </w:style>
  <w:style w:type="character" w:customStyle="1" w:styleId="BodyTextChar">
    <w:name w:val="Body Text Char"/>
    <w:basedOn w:val="DefaultParagraphFont"/>
    <w:link w:val="BodyText"/>
    <w:rsid w:val="00D82F03"/>
    <w:rPr>
      <w:rFonts w:asciiTheme="minorHAnsi" w:eastAsiaTheme="minorHAnsi" w:hAnsiTheme="minorHAnsi" w:cstheme="minorBidi"/>
      <w:color w:val="00000A"/>
      <w:sz w:val="24"/>
      <w:szCs w:val="24"/>
      <w:lang w:val="en-US" w:eastAsia="en-US"/>
    </w:rPr>
  </w:style>
  <w:style w:type="paragraph" w:styleId="BodyText">
    <w:name w:val="Body Text"/>
    <w:basedOn w:val="Normal"/>
    <w:link w:val="BodyTextChar"/>
    <w:rsid w:val="00D82F03"/>
    <w:pPr>
      <w:spacing w:after="140" w:line="288" w:lineRule="auto"/>
    </w:pPr>
    <w:rPr>
      <w:rFonts w:asciiTheme="minorHAnsi" w:eastAsiaTheme="minorHAnsi" w:hAnsiTheme="minorHAnsi" w:cstheme="minorBidi"/>
      <w:color w:val="00000A"/>
    </w:rPr>
  </w:style>
  <w:style w:type="character" w:customStyle="1" w:styleId="CommentTextChar">
    <w:name w:val="Comment Text Char"/>
    <w:basedOn w:val="DefaultParagraphFont"/>
    <w:link w:val="CommentText"/>
    <w:uiPriority w:val="99"/>
    <w:semiHidden/>
    <w:rsid w:val="00D82F03"/>
    <w:rPr>
      <w:rFonts w:asciiTheme="minorHAnsi" w:eastAsiaTheme="minorHAnsi" w:hAnsiTheme="minorHAnsi" w:cstheme="minorBidi"/>
      <w:color w:val="00000A"/>
      <w:sz w:val="24"/>
      <w:szCs w:val="24"/>
      <w:lang w:val="en-US" w:eastAsia="en-US"/>
    </w:rPr>
  </w:style>
  <w:style w:type="paragraph" w:styleId="CommentText">
    <w:name w:val="annotation text"/>
    <w:basedOn w:val="Normal"/>
    <w:link w:val="CommentTextChar"/>
    <w:uiPriority w:val="99"/>
    <w:semiHidden/>
    <w:unhideWhenUsed/>
    <w:rsid w:val="00D82F03"/>
    <w:pPr>
      <w:spacing w:line="240" w:lineRule="auto"/>
    </w:pPr>
    <w:rPr>
      <w:rFonts w:asciiTheme="minorHAnsi" w:eastAsiaTheme="minorHAnsi" w:hAnsiTheme="minorHAnsi" w:cstheme="minorBidi"/>
      <w:color w:val="00000A"/>
    </w:rPr>
  </w:style>
  <w:style w:type="character" w:customStyle="1" w:styleId="CommentSubjectChar">
    <w:name w:val="Comment Subject Char"/>
    <w:basedOn w:val="CommentTextChar"/>
    <w:link w:val="CommentSubject"/>
    <w:uiPriority w:val="99"/>
    <w:semiHidden/>
    <w:rsid w:val="00D82F03"/>
    <w:rPr>
      <w:rFonts w:asciiTheme="minorHAnsi" w:eastAsiaTheme="minorHAnsi" w:hAnsiTheme="minorHAnsi" w:cstheme="minorBidi"/>
      <w:b/>
      <w:bCs/>
      <w:color w:val="00000A"/>
      <w:sz w:val="24"/>
      <w:szCs w:val="24"/>
      <w:lang w:val="en-US" w:eastAsia="en-US"/>
    </w:rPr>
  </w:style>
  <w:style w:type="paragraph" w:styleId="CommentSubject">
    <w:name w:val="annotation subject"/>
    <w:basedOn w:val="CommentText"/>
    <w:next w:val="CommentText"/>
    <w:link w:val="CommentSubjectChar"/>
    <w:uiPriority w:val="99"/>
    <w:semiHidden/>
    <w:unhideWhenUsed/>
    <w:rsid w:val="00D82F03"/>
    <w:rPr>
      <w:b/>
      <w:bCs/>
      <w:sz w:val="20"/>
      <w:szCs w:val="20"/>
    </w:rPr>
  </w:style>
  <w:style w:type="character" w:styleId="Emphasis">
    <w:name w:val="Emphasis"/>
    <w:basedOn w:val="DefaultParagraphFont"/>
    <w:uiPriority w:val="20"/>
    <w:qFormat/>
    <w:rsid w:val="00D82F03"/>
    <w:rPr>
      <w:i/>
      <w:iCs/>
    </w:rPr>
  </w:style>
  <w:style w:type="paragraph" w:styleId="Title">
    <w:name w:val="Title"/>
    <w:basedOn w:val="Normal"/>
    <w:next w:val="Normal"/>
    <w:link w:val="TitleChar"/>
    <w:uiPriority w:val="9"/>
    <w:qFormat/>
    <w:rsid w:val="00AF5C7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9"/>
    <w:rsid w:val="00AF5C72"/>
    <w:rPr>
      <w:rFonts w:asciiTheme="majorHAnsi" w:eastAsiaTheme="majorEastAsia" w:hAnsiTheme="majorHAnsi" w:cstheme="majorBidi"/>
      <w:spacing w:val="-10"/>
      <w:kern w:val="28"/>
      <w:sz w:val="56"/>
      <w:szCs w:val="56"/>
      <w:lang w:val="en-US" w:eastAsia="en-US"/>
    </w:rPr>
  </w:style>
  <w:style w:type="character" w:styleId="CommentReference">
    <w:name w:val="annotation reference"/>
    <w:basedOn w:val="DefaultParagraphFont"/>
    <w:uiPriority w:val="99"/>
    <w:semiHidden/>
    <w:unhideWhenUsed/>
    <w:rsid w:val="00A6402B"/>
    <w:rPr>
      <w:sz w:val="18"/>
      <w:szCs w:val="18"/>
    </w:rPr>
  </w:style>
  <w:style w:type="numbering" w:customStyle="1" w:styleId="CurrentList1">
    <w:name w:val="Current List1"/>
    <w:uiPriority w:val="99"/>
    <w:rsid w:val="00766283"/>
  </w:style>
  <w:style w:type="paragraph" w:styleId="Bibliography">
    <w:name w:val="Bibliography"/>
    <w:basedOn w:val="Normal"/>
    <w:next w:val="Normal"/>
    <w:uiPriority w:val="37"/>
    <w:rsid w:val="008147D4"/>
    <w:pPr>
      <w:spacing w:after="240" w:line="240" w:lineRule="auto"/>
    </w:pPr>
  </w:style>
  <w:style w:type="paragraph" w:customStyle="1" w:styleId="p1">
    <w:name w:val="p1"/>
    <w:basedOn w:val="Normal"/>
    <w:rsid w:val="00A724B6"/>
    <w:pPr>
      <w:spacing w:line="240" w:lineRule="auto"/>
    </w:pPr>
    <w:rPr>
      <w:rFonts w:ascii="Helvetica" w:hAnsi="Helvetica"/>
      <w:sz w:val="18"/>
      <w:szCs w:val="18"/>
    </w:rPr>
  </w:style>
  <w:style w:type="character" w:customStyle="1" w:styleId="s1">
    <w:name w:val="s1"/>
    <w:basedOn w:val="DefaultParagraphFont"/>
    <w:rsid w:val="00A724B6"/>
    <w:rPr>
      <w:rFonts w:ascii="Helvetica" w:hAnsi="Helvetica" w:hint="default"/>
      <w:sz w:val="14"/>
      <w:szCs w:val="14"/>
    </w:rPr>
  </w:style>
  <w:style w:type="character" w:customStyle="1" w:styleId="gi">
    <w:name w:val="gi"/>
    <w:basedOn w:val="DefaultParagraphFont"/>
    <w:rsid w:val="003E5A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92922">
      <w:bodyDiv w:val="1"/>
      <w:marLeft w:val="0"/>
      <w:marRight w:val="0"/>
      <w:marTop w:val="0"/>
      <w:marBottom w:val="0"/>
      <w:divBdr>
        <w:top w:val="none" w:sz="0" w:space="0" w:color="auto"/>
        <w:left w:val="none" w:sz="0" w:space="0" w:color="auto"/>
        <w:bottom w:val="none" w:sz="0" w:space="0" w:color="auto"/>
        <w:right w:val="none" w:sz="0" w:space="0" w:color="auto"/>
      </w:divBdr>
    </w:div>
    <w:div w:id="163981639">
      <w:bodyDiv w:val="1"/>
      <w:marLeft w:val="0"/>
      <w:marRight w:val="0"/>
      <w:marTop w:val="0"/>
      <w:marBottom w:val="0"/>
      <w:divBdr>
        <w:top w:val="none" w:sz="0" w:space="0" w:color="auto"/>
        <w:left w:val="none" w:sz="0" w:space="0" w:color="auto"/>
        <w:bottom w:val="none" w:sz="0" w:space="0" w:color="auto"/>
        <w:right w:val="none" w:sz="0" w:space="0" w:color="auto"/>
      </w:divBdr>
    </w:div>
    <w:div w:id="175577378">
      <w:bodyDiv w:val="1"/>
      <w:marLeft w:val="0"/>
      <w:marRight w:val="0"/>
      <w:marTop w:val="0"/>
      <w:marBottom w:val="0"/>
      <w:divBdr>
        <w:top w:val="none" w:sz="0" w:space="0" w:color="auto"/>
        <w:left w:val="none" w:sz="0" w:space="0" w:color="auto"/>
        <w:bottom w:val="none" w:sz="0" w:space="0" w:color="auto"/>
        <w:right w:val="none" w:sz="0" w:space="0" w:color="auto"/>
      </w:divBdr>
    </w:div>
    <w:div w:id="200097876">
      <w:bodyDiv w:val="1"/>
      <w:marLeft w:val="0"/>
      <w:marRight w:val="0"/>
      <w:marTop w:val="0"/>
      <w:marBottom w:val="0"/>
      <w:divBdr>
        <w:top w:val="none" w:sz="0" w:space="0" w:color="auto"/>
        <w:left w:val="none" w:sz="0" w:space="0" w:color="auto"/>
        <w:bottom w:val="none" w:sz="0" w:space="0" w:color="auto"/>
        <w:right w:val="none" w:sz="0" w:space="0" w:color="auto"/>
      </w:divBdr>
    </w:div>
    <w:div w:id="407993989">
      <w:bodyDiv w:val="1"/>
      <w:marLeft w:val="0"/>
      <w:marRight w:val="0"/>
      <w:marTop w:val="0"/>
      <w:marBottom w:val="0"/>
      <w:divBdr>
        <w:top w:val="none" w:sz="0" w:space="0" w:color="auto"/>
        <w:left w:val="none" w:sz="0" w:space="0" w:color="auto"/>
        <w:bottom w:val="none" w:sz="0" w:space="0" w:color="auto"/>
        <w:right w:val="none" w:sz="0" w:space="0" w:color="auto"/>
      </w:divBdr>
    </w:div>
    <w:div w:id="514998112">
      <w:bodyDiv w:val="1"/>
      <w:marLeft w:val="0"/>
      <w:marRight w:val="0"/>
      <w:marTop w:val="0"/>
      <w:marBottom w:val="0"/>
      <w:divBdr>
        <w:top w:val="none" w:sz="0" w:space="0" w:color="auto"/>
        <w:left w:val="none" w:sz="0" w:space="0" w:color="auto"/>
        <w:bottom w:val="none" w:sz="0" w:space="0" w:color="auto"/>
        <w:right w:val="none" w:sz="0" w:space="0" w:color="auto"/>
      </w:divBdr>
    </w:div>
    <w:div w:id="523130674">
      <w:bodyDiv w:val="1"/>
      <w:marLeft w:val="0"/>
      <w:marRight w:val="0"/>
      <w:marTop w:val="0"/>
      <w:marBottom w:val="0"/>
      <w:divBdr>
        <w:top w:val="none" w:sz="0" w:space="0" w:color="auto"/>
        <w:left w:val="none" w:sz="0" w:space="0" w:color="auto"/>
        <w:bottom w:val="none" w:sz="0" w:space="0" w:color="auto"/>
        <w:right w:val="none" w:sz="0" w:space="0" w:color="auto"/>
      </w:divBdr>
    </w:div>
    <w:div w:id="592936890">
      <w:bodyDiv w:val="1"/>
      <w:marLeft w:val="0"/>
      <w:marRight w:val="0"/>
      <w:marTop w:val="0"/>
      <w:marBottom w:val="0"/>
      <w:divBdr>
        <w:top w:val="none" w:sz="0" w:space="0" w:color="auto"/>
        <w:left w:val="none" w:sz="0" w:space="0" w:color="auto"/>
        <w:bottom w:val="none" w:sz="0" w:space="0" w:color="auto"/>
        <w:right w:val="none" w:sz="0" w:space="0" w:color="auto"/>
      </w:divBdr>
    </w:div>
    <w:div w:id="703093772">
      <w:bodyDiv w:val="1"/>
      <w:marLeft w:val="0"/>
      <w:marRight w:val="0"/>
      <w:marTop w:val="0"/>
      <w:marBottom w:val="0"/>
      <w:divBdr>
        <w:top w:val="none" w:sz="0" w:space="0" w:color="auto"/>
        <w:left w:val="none" w:sz="0" w:space="0" w:color="auto"/>
        <w:bottom w:val="none" w:sz="0" w:space="0" w:color="auto"/>
        <w:right w:val="none" w:sz="0" w:space="0" w:color="auto"/>
      </w:divBdr>
    </w:div>
    <w:div w:id="717246632">
      <w:bodyDiv w:val="1"/>
      <w:marLeft w:val="0"/>
      <w:marRight w:val="0"/>
      <w:marTop w:val="0"/>
      <w:marBottom w:val="0"/>
      <w:divBdr>
        <w:top w:val="none" w:sz="0" w:space="0" w:color="auto"/>
        <w:left w:val="none" w:sz="0" w:space="0" w:color="auto"/>
        <w:bottom w:val="none" w:sz="0" w:space="0" w:color="auto"/>
        <w:right w:val="none" w:sz="0" w:space="0" w:color="auto"/>
      </w:divBdr>
    </w:div>
    <w:div w:id="818112389">
      <w:bodyDiv w:val="1"/>
      <w:marLeft w:val="0"/>
      <w:marRight w:val="0"/>
      <w:marTop w:val="0"/>
      <w:marBottom w:val="0"/>
      <w:divBdr>
        <w:top w:val="none" w:sz="0" w:space="0" w:color="auto"/>
        <w:left w:val="none" w:sz="0" w:space="0" w:color="auto"/>
        <w:bottom w:val="none" w:sz="0" w:space="0" w:color="auto"/>
        <w:right w:val="none" w:sz="0" w:space="0" w:color="auto"/>
      </w:divBdr>
      <w:divsChild>
        <w:div w:id="719481414">
          <w:marLeft w:val="0"/>
          <w:marRight w:val="0"/>
          <w:marTop w:val="0"/>
          <w:marBottom w:val="0"/>
          <w:divBdr>
            <w:top w:val="none" w:sz="0" w:space="0" w:color="auto"/>
            <w:left w:val="none" w:sz="0" w:space="0" w:color="auto"/>
            <w:bottom w:val="none" w:sz="0" w:space="0" w:color="auto"/>
            <w:right w:val="none" w:sz="0" w:space="0" w:color="auto"/>
          </w:divBdr>
          <w:divsChild>
            <w:div w:id="475803155">
              <w:marLeft w:val="0"/>
              <w:marRight w:val="0"/>
              <w:marTop w:val="0"/>
              <w:marBottom w:val="0"/>
              <w:divBdr>
                <w:top w:val="none" w:sz="0" w:space="0" w:color="auto"/>
                <w:left w:val="none" w:sz="0" w:space="0" w:color="auto"/>
                <w:bottom w:val="none" w:sz="0" w:space="0" w:color="auto"/>
                <w:right w:val="none" w:sz="0" w:space="0" w:color="auto"/>
              </w:divBdr>
              <w:divsChild>
                <w:div w:id="747532293">
                  <w:marLeft w:val="0"/>
                  <w:marRight w:val="0"/>
                  <w:marTop w:val="0"/>
                  <w:marBottom w:val="0"/>
                  <w:divBdr>
                    <w:top w:val="none" w:sz="0" w:space="0" w:color="auto"/>
                    <w:left w:val="none" w:sz="0" w:space="0" w:color="auto"/>
                    <w:bottom w:val="none" w:sz="0" w:space="0" w:color="auto"/>
                    <w:right w:val="none" w:sz="0" w:space="0" w:color="auto"/>
                  </w:divBdr>
                  <w:divsChild>
                    <w:div w:id="765157891">
                      <w:marLeft w:val="0"/>
                      <w:marRight w:val="0"/>
                      <w:marTop w:val="0"/>
                      <w:marBottom w:val="0"/>
                      <w:divBdr>
                        <w:top w:val="none" w:sz="0" w:space="0" w:color="auto"/>
                        <w:left w:val="none" w:sz="0" w:space="0" w:color="auto"/>
                        <w:bottom w:val="none" w:sz="0" w:space="0" w:color="auto"/>
                        <w:right w:val="none" w:sz="0" w:space="0" w:color="auto"/>
                      </w:divBdr>
                      <w:divsChild>
                        <w:div w:id="55982852">
                          <w:marLeft w:val="0"/>
                          <w:marRight w:val="0"/>
                          <w:marTop w:val="0"/>
                          <w:marBottom w:val="0"/>
                          <w:divBdr>
                            <w:top w:val="none" w:sz="0" w:space="0" w:color="auto"/>
                            <w:left w:val="none" w:sz="0" w:space="0" w:color="auto"/>
                            <w:bottom w:val="none" w:sz="0" w:space="0" w:color="auto"/>
                            <w:right w:val="none" w:sz="0" w:space="0" w:color="auto"/>
                          </w:divBdr>
                          <w:divsChild>
                            <w:div w:id="2109541537">
                              <w:marLeft w:val="0"/>
                              <w:marRight w:val="0"/>
                              <w:marTop w:val="0"/>
                              <w:marBottom w:val="0"/>
                              <w:divBdr>
                                <w:top w:val="none" w:sz="0" w:space="0" w:color="auto"/>
                                <w:left w:val="none" w:sz="0" w:space="0" w:color="auto"/>
                                <w:bottom w:val="none" w:sz="0" w:space="0" w:color="auto"/>
                                <w:right w:val="none" w:sz="0" w:space="0" w:color="auto"/>
                              </w:divBdr>
                              <w:divsChild>
                                <w:div w:id="958075318">
                                  <w:marLeft w:val="0"/>
                                  <w:marRight w:val="0"/>
                                  <w:marTop w:val="0"/>
                                  <w:marBottom w:val="0"/>
                                  <w:divBdr>
                                    <w:top w:val="none" w:sz="0" w:space="0" w:color="auto"/>
                                    <w:left w:val="none" w:sz="0" w:space="0" w:color="auto"/>
                                    <w:bottom w:val="none" w:sz="0" w:space="0" w:color="auto"/>
                                    <w:right w:val="none" w:sz="0" w:space="0" w:color="auto"/>
                                  </w:divBdr>
                                  <w:divsChild>
                                    <w:div w:id="141434366">
                                      <w:marLeft w:val="0"/>
                                      <w:marRight w:val="0"/>
                                      <w:marTop w:val="0"/>
                                      <w:marBottom w:val="0"/>
                                      <w:divBdr>
                                        <w:top w:val="none" w:sz="0" w:space="0" w:color="auto"/>
                                        <w:left w:val="none" w:sz="0" w:space="0" w:color="auto"/>
                                        <w:bottom w:val="none" w:sz="0" w:space="0" w:color="auto"/>
                                        <w:right w:val="none" w:sz="0" w:space="0" w:color="auto"/>
                                      </w:divBdr>
                                      <w:divsChild>
                                        <w:div w:id="1345127311">
                                          <w:marLeft w:val="0"/>
                                          <w:marRight w:val="0"/>
                                          <w:marTop w:val="0"/>
                                          <w:marBottom w:val="0"/>
                                          <w:divBdr>
                                            <w:top w:val="none" w:sz="0" w:space="0" w:color="auto"/>
                                            <w:left w:val="none" w:sz="0" w:space="0" w:color="auto"/>
                                            <w:bottom w:val="none" w:sz="0" w:space="0" w:color="auto"/>
                                            <w:right w:val="none" w:sz="0" w:space="0" w:color="auto"/>
                                          </w:divBdr>
                                          <w:divsChild>
                                            <w:div w:id="1406611581">
                                              <w:marLeft w:val="0"/>
                                              <w:marRight w:val="0"/>
                                              <w:marTop w:val="0"/>
                                              <w:marBottom w:val="0"/>
                                              <w:divBdr>
                                                <w:top w:val="none" w:sz="0" w:space="0" w:color="auto"/>
                                                <w:left w:val="none" w:sz="0" w:space="0" w:color="auto"/>
                                                <w:bottom w:val="none" w:sz="0" w:space="0" w:color="auto"/>
                                                <w:right w:val="none" w:sz="0" w:space="0" w:color="auto"/>
                                              </w:divBdr>
                                              <w:divsChild>
                                                <w:div w:id="1395272873">
                                                  <w:marLeft w:val="0"/>
                                                  <w:marRight w:val="0"/>
                                                  <w:marTop w:val="0"/>
                                                  <w:marBottom w:val="0"/>
                                                  <w:divBdr>
                                                    <w:top w:val="none" w:sz="0" w:space="0" w:color="auto"/>
                                                    <w:left w:val="none" w:sz="0" w:space="0" w:color="auto"/>
                                                    <w:bottom w:val="none" w:sz="0" w:space="0" w:color="auto"/>
                                                    <w:right w:val="none" w:sz="0" w:space="0" w:color="auto"/>
                                                  </w:divBdr>
                                                  <w:divsChild>
                                                    <w:div w:id="19605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58881627">
      <w:bodyDiv w:val="1"/>
      <w:marLeft w:val="0"/>
      <w:marRight w:val="0"/>
      <w:marTop w:val="0"/>
      <w:marBottom w:val="0"/>
      <w:divBdr>
        <w:top w:val="none" w:sz="0" w:space="0" w:color="auto"/>
        <w:left w:val="none" w:sz="0" w:space="0" w:color="auto"/>
        <w:bottom w:val="none" w:sz="0" w:space="0" w:color="auto"/>
        <w:right w:val="none" w:sz="0" w:space="0" w:color="auto"/>
      </w:divBdr>
    </w:div>
    <w:div w:id="1106119415">
      <w:bodyDiv w:val="1"/>
      <w:marLeft w:val="0"/>
      <w:marRight w:val="0"/>
      <w:marTop w:val="0"/>
      <w:marBottom w:val="0"/>
      <w:divBdr>
        <w:top w:val="none" w:sz="0" w:space="0" w:color="auto"/>
        <w:left w:val="none" w:sz="0" w:space="0" w:color="auto"/>
        <w:bottom w:val="none" w:sz="0" w:space="0" w:color="auto"/>
        <w:right w:val="none" w:sz="0" w:space="0" w:color="auto"/>
      </w:divBdr>
    </w:div>
    <w:div w:id="1174493881">
      <w:bodyDiv w:val="1"/>
      <w:marLeft w:val="0"/>
      <w:marRight w:val="0"/>
      <w:marTop w:val="0"/>
      <w:marBottom w:val="0"/>
      <w:divBdr>
        <w:top w:val="none" w:sz="0" w:space="0" w:color="auto"/>
        <w:left w:val="none" w:sz="0" w:space="0" w:color="auto"/>
        <w:bottom w:val="none" w:sz="0" w:space="0" w:color="auto"/>
        <w:right w:val="none" w:sz="0" w:space="0" w:color="auto"/>
      </w:divBdr>
    </w:div>
    <w:div w:id="1354965134">
      <w:bodyDiv w:val="1"/>
      <w:marLeft w:val="0"/>
      <w:marRight w:val="0"/>
      <w:marTop w:val="0"/>
      <w:marBottom w:val="0"/>
      <w:divBdr>
        <w:top w:val="none" w:sz="0" w:space="0" w:color="auto"/>
        <w:left w:val="none" w:sz="0" w:space="0" w:color="auto"/>
        <w:bottom w:val="none" w:sz="0" w:space="0" w:color="auto"/>
        <w:right w:val="none" w:sz="0" w:space="0" w:color="auto"/>
      </w:divBdr>
    </w:div>
    <w:div w:id="1391928185">
      <w:bodyDiv w:val="1"/>
      <w:marLeft w:val="0"/>
      <w:marRight w:val="0"/>
      <w:marTop w:val="0"/>
      <w:marBottom w:val="0"/>
      <w:divBdr>
        <w:top w:val="none" w:sz="0" w:space="0" w:color="auto"/>
        <w:left w:val="none" w:sz="0" w:space="0" w:color="auto"/>
        <w:bottom w:val="none" w:sz="0" w:space="0" w:color="auto"/>
        <w:right w:val="none" w:sz="0" w:space="0" w:color="auto"/>
      </w:divBdr>
    </w:div>
    <w:div w:id="1609583102">
      <w:bodyDiv w:val="1"/>
      <w:marLeft w:val="0"/>
      <w:marRight w:val="0"/>
      <w:marTop w:val="0"/>
      <w:marBottom w:val="0"/>
      <w:divBdr>
        <w:top w:val="none" w:sz="0" w:space="0" w:color="auto"/>
        <w:left w:val="none" w:sz="0" w:space="0" w:color="auto"/>
        <w:bottom w:val="none" w:sz="0" w:space="0" w:color="auto"/>
        <w:right w:val="none" w:sz="0" w:space="0" w:color="auto"/>
      </w:divBdr>
    </w:div>
    <w:div w:id="1699430133">
      <w:bodyDiv w:val="1"/>
      <w:marLeft w:val="0"/>
      <w:marRight w:val="0"/>
      <w:marTop w:val="0"/>
      <w:marBottom w:val="0"/>
      <w:divBdr>
        <w:top w:val="none" w:sz="0" w:space="0" w:color="auto"/>
        <w:left w:val="none" w:sz="0" w:space="0" w:color="auto"/>
        <w:bottom w:val="none" w:sz="0" w:space="0" w:color="auto"/>
        <w:right w:val="none" w:sz="0" w:space="0" w:color="auto"/>
      </w:divBdr>
    </w:div>
    <w:div w:id="1961105542">
      <w:bodyDiv w:val="1"/>
      <w:marLeft w:val="0"/>
      <w:marRight w:val="0"/>
      <w:marTop w:val="0"/>
      <w:marBottom w:val="0"/>
      <w:divBdr>
        <w:top w:val="none" w:sz="0" w:space="0" w:color="auto"/>
        <w:left w:val="none" w:sz="0" w:space="0" w:color="auto"/>
        <w:bottom w:val="none" w:sz="0" w:space="0" w:color="auto"/>
        <w:right w:val="none" w:sz="0" w:space="0" w:color="auto"/>
      </w:divBdr>
    </w:div>
    <w:div w:id="2036540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1.tiff"/><Relationship Id="rId47" Type="http://schemas.openxmlformats.org/officeDocument/2006/relationships/image" Target="media/image32.tiff"/><Relationship Id="rId48" Type="http://schemas.openxmlformats.org/officeDocument/2006/relationships/image" Target="media/image33.tiff"/><Relationship Id="rId49" Type="http://schemas.openxmlformats.org/officeDocument/2006/relationships/footer" Target="footer1.xml"/><Relationship Id="rId20" Type="http://schemas.openxmlformats.org/officeDocument/2006/relationships/image" Target="media/image8.jpeg"/><Relationship Id="rId21" Type="http://schemas.openxmlformats.org/officeDocument/2006/relationships/hyperlink" Target="http://neuroelectro.org/ephys_prop/index/" TargetMode="External"/><Relationship Id="rId22" Type="http://schemas.openxmlformats.org/officeDocument/2006/relationships/hyperlink" Target="http://neuroelectro.org/neuron/index/" TargetMode="External"/><Relationship Id="rId23" Type="http://schemas.openxmlformats.org/officeDocument/2006/relationships/hyperlink" Target="http://neuroelectro.org/ephys_prop/index/" TargetMode="External"/><Relationship Id="rId24" Type="http://schemas.openxmlformats.org/officeDocument/2006/relationships/image" Target="media/image9.emf"/><Relationship Id="rId25" Type="http://schemas.openxmlformats.org/officeDocument/2006/relationships/image" Target="media/image10.emf"/><Relationship Id="rId26" Type="http://schemas.openxmlformats.org/officeDocument/2006/relationships/image" Target="media/image11.emf"/><Relationship Id="rId27" Type="http://schemas.openxmlformats.org/officeDocument/2006/relationships/image" Target="media/image12.tiff"/><Relationship Id="rId28" Type="http://schemas.openxmlformats.org/officeDocument/2006/relationships/image" Target="media/image13.tif"/><Relationship Id="rId29" Type="http://schemas.openxmlformats.org/officeDocument/2006/relationships/image" Target="media/image14.jpeg"/><Relationship Id="rId50" Type="http://schemas.openxmlformats.org/officeDocument/2006/relationships/fontTable" Target="fontTable.xml"/><Relationship Id="rId51" Type="http://schemas.microsoft.com/office/2011/relationships/people" Target="peop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jpeg"/><Relationship Id="rId31" Type="http://schemas.openxmlformats.org/officeDocument/2006/relationships/image" Target="media/image16.jpeg"/><Relationship Id="rId32" Type="http://schemas.openxmlformats.org/officeDocument/2006/relationships/image" Target="media/image17.jpeg"/><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Relationship Id="rId33" Type="http://schemas.openxmlformats.org/officeDocument/2006/relationships/image" Target="media/image18.jpeg"/><Relationship Id="rId34" Type="http://schemas.openxmlformats.org/officeDocument/2006/relationships/image" Target="media/image19.tiff"/><Relationship Id="rId35" Type="http://schemas.openxmlformats.org/officeDocument/2006/relationships/image" Target="media/image20.tiff"/><Relationship Id="rId36" Type="http://schemas.openxmlformats.org/officeDocument/2006/relationships/image" Target="media/image21.jpeg"/><Relationship Id="rId10" Type="http://schemas.openxmlformats.org/officeDocument/2006/relationships/image" Target="media/image3.tiff"/><Relationship Id="rId11" Type="http://schemas.openxmlformats.org/officeDocument/2006/relationships/hyperlink" Target="https://github.com/neuroelectro/neuroelectro_org" TargetMode="External"/><Relationship Id="rId12" Type="http://schemas.openxmlformats.org/officeDocument/2006/relationships/hyperlink" Target="http://neuroelectro.org/static/src/article_ephys_metadata_curated.csv" TargetMode="External"/><Relationship Id="rId13" Type="http://schemas.openxmlformats.org/officeDocument/2006/relationships/hyperlink" Target="https://github.com/dtebaykin/neuronephys" TargetMode="External"/><Relationship Id="rId14" Type="http://schemas.openxmlformats.org/officeDocument/2006/relationships/comments" Target="comments.xml"/><Relationship Id="rId15" Type="http://schemas.microsoft.com/office/2011/relationships/commentsExtended" Target="commentsExtended.xml"/><Relationship Id="rId16" Type="http://schemas.openxmlformats.org/officeDocument/2006/relationships/image" Target="media/image4.tiff"/><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image" Target="media/image7.jpeg"/><Relationship Id="rId37" Type="http://schemas.openxmlformats.org/officeDocument/2006/relationships/image" Target="media/image22.jpeg"/><Relationship Id="rId38" Type="http://schemas.openxmlformats.org/officeDocument/2006/relationships/image" Target="media/image23.jpeg"/><Relationship Id="rId39" Type="http://schemas.openxmlformats.org/officeDocument/2006/relationships/image" Target="media/image24.jpeg"/><Relationship Id="rId40" Type="http://schemas.openxmlformats.org/officeDocument/2006/relationships/image" Target="media/image25.jpeg"/><Relationship Id="rId41" Type="http://schemas.openxmlformats.org/officeDocument/2006/relationships/image" Target="media/image26.jpeg"/><Relationship Id="rId42" Type="http://schemas.openxmlformats.org/officeDocument/2006/relationships/image" Target="media/image27.jpeg"/><Relationship Id="rId43" Type="http://schemas.openxmlformats.org/officeDocument/2006/relationships/image" Target="media/image28.tiff"/><Relationship Id="rId44" Type="http://schemas.openxmlformats.org/officeDocument/2006/relationships/image" Target="media/image29.tiff"/><Relationship Id="rId45" Type="http://schemas.openxmlformats.org/officeDocument/2006/relationships/image" Target="media/image30.tiff"/></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E5F907-E80B-B341-9305-D99141B45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1503</TotalTime>
  <Pages>116</Pages>
  <Words>48282</Words>
  <Characters>275209</Characters>
  <Application>Microsoft Macintosh Word</Application>
  <DocSecurity>0</DocSecurity>
  <Lines>2293</Lines>
  <Paragraphs>645</Paragraphs>
  <ScaleCrop>false</ScaleCrop>
  <HeadingPairs>
    <vt:vector size="2" baseType="variant">
      <vt:variant>
        <vt:lpstr>Title</vt:lpstr>
      </vt:variant>
      <vt:variant>
        <vt:i4>1</vt:i4>
      </vt:variant>
    </vt:vector>
  </HeadingPairs>
  <TitlesOfParts>
    <vt:vector size="1" baseType="lpstr">
      <vt:lpstr>Exploring sources of variability in electrophysiology data of mammalian neurons </vt:lpstr>
    </vt:vector>
  </TitlesOfParts>
  <Manager/>
  <Company/>
  <LinksUpToDate>false</LinksUpToDate>
  <CharactersWithSpaces>322846</CharactersWithSpaces>
  <SharedDoc>false</SharedDoc>
  <HyperlinkBase/>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sources of variability in electrophysiology data of mammalian neurons </dc:title>
  <dc:subject/>
  <dc:creator>Dmitry Tebaykin</dc:creator>
  <cp:keywords/>
  <dc:description/>
  <cp:lastModifiedBy>Dmitry Tebaykin</cp:lastModifiedBy>
  <cp:revision>1797</cp:revision>
  <dcterms:created xsi:type="dcterms:W3CDTF">2016-11-29T19:43:00Z</dcterms:created>
  <dcterms:modified xsi:type="dcterms:W3CDTF">2016-12-16T03:46:00Z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zotero-version="4.0.29.16"&gt;&lt;session id="0548SSHE"/&gt;&lt;style id="http://www.zotero.org/styles/cell" hasBibliography="1" bibliographyStyleHasBeenSet="1"/&gt;&lt;prefs&gt;&lt;pref name="fieldType" value="Field"/&gt;&lt;pref name="storeReferences" value="t</vt:lpwstr>
  </property>
  <property fmtid="{D5CDD505-2E9C-101B-9397-08002B2CF9AE}" pid="3" name="ZOTERO_PREF_2">
    <vt:lpwstr>rue"/&gt;&lt;pref name="automaticJournalAbbreviations" value="true"/&gt;&lt;pref name="noteType" value=""/&gt;&lt;/prefs&gt;&lt;/data&gt;</vt:lpwstr>
  </property>
</Properties>
</file>